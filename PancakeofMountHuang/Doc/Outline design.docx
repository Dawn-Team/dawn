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BC26E7" w14:textId="23E3D88A" w:rsidR="0022001D" w:rsidRDefault="00C83D1D" w:rsidP="0022001D">
      <w:pPr>
        <w:rPr>
          <w:rFonts w:ascii="微软雅黑" w:eastAsia="微软雅黑" w:hAnsi="微软雅黑"/>
        </w:rPr>
      </w:pPr>
      <w:r>
        <w:rPr>
          <w:noProof/>
        </w:rPr>
        <mc:AlternateContent>
          <mc:Choice Requires="wps">
            <w:drawing>
              <wp:anchor distT="0" distB="0" distL="114300" distR="114300" simplePos="0" relativeHeight="251658240" behindDoc="0" locked="0" layoutInCell="1" allowOverlap="1" wp14:anchorId="20326B80" wp14:editId="1D1759FC">
                <wp:simplePos x="0" y="0"/>
                <wp:positionH relativeFrom="margin">
                  <wp:posOffset>-4445</wp:posOffset>
                </wp:positionH>
                <wp:positionV relativeFrom="page">
                  <wp:posOffset>914400</wp:posOffset>
                </wp:positionV>
                <wp:extent cx="5257800" cy="8838565"/>
                <wp:effectExtent l="0" t="0" r="0" b="0"/>
                <wp:wrapNone/>
                <wp:docPr id="9"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8838565"/>
                        </a:xfrm>
                        <a:prstGeom prst="rect">
                          <a:avLst/>
                        </a:prstGeom>
                        <a:noFill/>
                        <a:ln w="6350">
                          <a:noFill/>
                        </a:ln>
                      </wps:spPr>
                      <wps:txb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8"/>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8"/>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0326B80"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" filled="f" stroked="f" strokeweight=".5pt">
                <v:textbo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9"/>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9"/>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v:textbox>
                <w10:wrap anchorx="margin" anchory="page"/>
              </v:shape>
            </w:pict>
          </mc:Fallback>
        </mc:AlternateContent>
      </w:r>
    </w:p>
    <w:p w14:paraId="762D2DED" w14:textId="77777777" w:rsidR="0022001D" w:rsidRDefault="0022001D" w:rsidP="0022001D">
      <w:pPr>
        <w:rPr>
          <w:rFonts w:ascii="微软雅黑" w:eastAsia="微软雅黑" w:hAnsi="微软雅黑"/>
        </w:rPr>
      </w:pPr>
    </w:p>
    <w:p w14:paraId="3E47DE46" w14:textId="77777777" w:rsidR="0022001D" w:rsidRDefault="0022001D" w:rsidP="0022001D">
      <w:pPr>
        <w:rPr>
          <w:rFonts w:ascii="微软雅黑" w:eastAsia="微软雅黑" w:hAnsi="微软雅黑"/>
        </w:rPr>
      </w:pPr>
    </w:p>
    <w:p w14:paraId="662702F6" w14:textId="77777777" w:rsidR="0022001D" w:rsidRDefault="0022001D" w:rsidP="0022001D">
      <w:pPr>
        <w:rPr>
          <w:rFonts w:ascii="微软雅黑" w:eastAsia="微软雅黑" w:hAnsi="微软雅黑"/>
        </w:rPr>
      </w:pPr>
    </w:p>
    <w:p w14:paraId="01A987EA" w14:textId="77777777" w:rsidR="0022001D" w:rsidRDefault="0022001D" w:rsidP="0022001D">
      <w:pPr>
        <w:rPr>
          <w:rFonts w:ascii="微软雅黑" w:eastAsia="微软雅黑" w:hAnsi="微软雅黑"/>
        </w:rPr>
      </w:pPr>
    </w:p>
    <w:p w14:paraId="5FCFC8BD" w14:textId="77777777" w:rsidR="0022001D" w:rsidRDefault="0022001D" w:rsidP="0022001D">
      <w:pPr>
        <w:rPr>
          <w:rFonts w:ascii="微软雅黑" w:eastAsia="微软雅黑" w:hAnsi="微软雅黑"/>
        </w:rPr>
      </w:pPr>
    </w:p>
    <w:p w14:paraId="4154E55C" w14:textId="77777777" w:rsidR="0022001D" w:rsidRDefault="0022001D" w:rsidP="0022001D">
      <w:pPr>
        <w:rPr>
          <w:rFonts w:ascii="微软雅黑" w:eastAsia="微软雅黑" w:hAnsi="微软雅黑"/>
        </w:rPr>
      </w:pPr>
    </w:p>
    <w:p w14:paraId="70EFD289" w14:textId="77777777" w:rsidR="0022001D" w:rsidRDefault="0022001D" w:rsidP="0022001D">
      <w:pPr>
        <w:rPr>
          <w:rFonts w:ascii="微软雅黑" w:eastAsia="微软雅黑" w:hAnsi="微软雅黑"/>
        </w:rPr>
      </w:pPr>
    </w:p>
    <w:p w14:paraId="3B6CC2FD" w14:textId="704114F6" w:rsidR="0022001D" w:rsidRDefault="00C83D1D" w:rsidP="0022001D">
      <w:pPr>
        <w:rPr>
          <w:rFonts w:ascii="微软雅黑" w:eastAsia="微软雅黑" w:hAnsi="微软雅黑"/>
        </w:rPr>
      </w:pPr>
      <w:r>
        <w:rPr>
          <w:noProof/>
        </w:rPr>
        <w:drawing>
          <wp:anchor distT="0" distB="0" distL="114300" distR="114300" simplePos="0" relativeHeight="251657216" behindDoc="0" locked="0" layoutInCell="1" allowOverlap="1" wp14:anchorId="4952C698" wp14:editId="07415406">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8880"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12911" w14:textId="77777777" w:rsidR="0022001D" w:rsidRDefault="0022001D" w:rsidP="0022001D">
      <w:pPr>
        <w:rPr>
          <w:rFonts w:ascii="微软雅黑" w:eastAsia="微软雅黑" w:hAnsi="微软雅黑"/>
        </w:rPr>
      </w:pPr>
    </w:p>
    <w:p w14:paraId="3411641E" w14:textId="77777777" w:rsidR="0022001D" w:rsidRDefault="0022001D" w:rsidP="0022001D">
      <w:pPr>
        <w:rPr>
          <w:rFonts w:ascii="微软雅黑" w:eastAsia="微软雅黑" w:hAnsi="微软雅黑"/>
        </w:rPr>
      </w:pPr>
    </w:p>
    <w:p w14:paraId="1A3A9ECE" w14:textId="77777777" w:rsidR="0022001D" w:rsidRDefault="0022001D" w:rsidP="0022001D">
      <w:pPr>
        <w:rPr>
          <w:rFonts w:ascii="微软雅黑" w:eastAsia="微软雅黑" w:hAnsi="微软雅黑"/>
        </w:rPr>
      </w:pPr>
    </w:p>
    <w:p w14:paraId="55EAF863" w14:textId="77777777" w:rsidR="0022001D" w:rsidRDefault="0022001D" w:rsidP="0022001D">
      <w:pPr>
        <w:rPr>
          <w:rFonts w:ascii="微软雅黑" w:eastAsia="微软雅黑" w:hAnsi="微软雅黑"/>
        </w:rPr>
      </w:pPr>
    </w:p>
    <w:p w14:paraId="3247C69B" w14:textId="77777777" w:rsidR="0022001D" w:rsidRDefault="0022001D" w:rsidP="0022001D">
      <w:pPr>
        <w:rPr>
          <w:rFonts w:ascii="微软雅黑" w:eastAsia="微软雅黑" w:hAnsi="微软雅黑"/>
        </w:rPr>
      </w:pPr>
    </w:p>
    <w:p w14:paraId="069AFD95" w14:textId="77777777" w:rsidR="0022001D" w:rsidRDefault="0022001D" w:rsidP="0022001D">
      <w:pPr>
        <w:rPr>
          <w:rFonts w:ascii="微软雅黑" w:eastAsia="微软雅黑" w:hAnsi="微软雅黑"/>
        </w:rPr>
      </w:pPr>
    </w:p>
    <w:p w14:paraId="02FEE55F" w14:textId="77777777" w:rsidR="0022001D" w:rsidRDefault="0022001D" w:rsidP="0022001D">
      <w:pPr>
        <w:rPr>
          <w:rFonts w:ascii="微软雅黑" w:eastAsia="微软雅黑" w:hAnsi="微软雅黑"/>
        </w:rPr>
        <w:sectPr w:rsidR="0022001D" w:rsidSect="00A43ECF">
          <w:headerReference w:type="even" r:id="rId11"/>
          <w:headerReference w:type="default" r:id="rId12"/>
          <w:pgSz w:w="11906" w:h="16838"/>
          <w:pgMar w:top="0" w:right="1797" w:bottom="0" w:left="1797" w:header="851" w:footer="992" w:gutter="0"/>
          <w:pgNumType w:start="0"/>
          <w:cols w:space="425"/>
          <w:titlePg/>
          <w:docGrid w:type="lines" w:linePitch="312"/>
        </w:sectPr>
      </w:pPr>
    </w:p>
    <w:p w14:paraId="07B20F62" w14:textId="77777777" w:rsidR="00A43ECF" w:rsidRPr="00954290" w:rsidRDefault="00954290" w:rsidP="00954290">
      <w:pPr>
        <w:widowControl/>
        <w:jc w:val="left"/>
        <w:rPr>
          <w:b/>
          <w:sz w:val="44"/>
          <w:u w:val="single"/>
        </w:rPr>
      </w:pPr>
      <w:r w:rsidRPr="00954290">
        <w:rPr>
          <w:rFonts w:hint="eastAsia"/>
          <w:b/>
          <w:sz w:val="44"/>
          <w:u w:val="single"/>
        </w:rPr>
        <w:lastRenderedPageBreak/>
        <w:t>目</w:t>
      </w:r>
      <w:r>
        <w:rPr>
          <w:rFonts w:hint="eastAsia"/>
          <w:b/>
          <w:sz w:val="44"/>
          <w:u w:val="single"/>
        </w:rPr>
        <w:t xml:space="preserve"> </w:t>
      </w:r>
      <w:r w:rsidRPr="00954290">
        <w:rPr>
          <w:rFonts w:hint="eastAsia"/>
          <w:b/>
          <w:sz w:val="44"/>
          <w:u w:val="single"/>
        </w:rPr>
        <w:t>录</w:t>
      </w:r>
    </w:p>
    <w:p w14:paraId="5504D9FA" w14:textId="77777777" w:rsidR="00A43ECF" w:rsidRDefault="00A43ECF">
      <w:pPr>
        <w:rPr>
          <w:sz w:val="52"/>
        </w:rPr>
      </w:pPr>
    </w:p>
    <w:p w14:paraId="362B1F35" w14:textId="77777777" w:rsidR="004E57BA" w:rsidRPr="00D74BAD" w:rsidRDefault="00A43ECF">
      <w:pPr>
        <w:pStyle w:val="10"/>
        <w:tabs>
          <w:tab w:val="left" w:pos="420"/>
          <w:tab w:val="right" w:leader="dot" w:pos="8296"/>
        </w:tabs>
        <w:rPr>
          <w:rFonts w:ascii="Calibri" w:hAnsi="Calibri"/>
          <w:noProof/>
          <w:szCs w:val="22"/>
        </w:rPr>
      </w:pPr>
      <w:r>
        <w:fldChar w:fldCharType="begin"/>
      </w:r>
      <w:r>
        <w:instrText xml:space="preserve"> TOC \o "1-3" \h \z </w:instrText>
      </w:r>
      <w:r>
        <w:fldChar w:fldCharType="separate"/>
      </w:r>
      <w:hyperlink w:anchor="_Toc497114614" w:history="1">
        <w:r w:rsidR="004E57BA" w:rsidRPr="0085710C">
          <w:rPr>
            <w:rStyle w:val="a3"/>
            <w:noProof/>
          </w:rPr>
          <w:t>1</w:t>
        </w:r>
        <w:r w:rsidR="004E57BA" w:rsidRPr="00D74BAD">
          <w:rPr>
            <w:rFonts w:ascii="Calibri" w:hAnsi="Calibri"/>
            <w:noProof/>
            <w:szCs w:val="22"/>
          </w:rPr>
          <w:tab/>
        </w:r>
        <w:r w:rsidR="004E57BA" w:rsidRPr="0085710C">
          <w:rPr>
            <w:rStyle w:val="a3"/>
            <w:rFonts w:hint="eastAsia"/>
            <w:noProof/>
          </w:rPr>
          <w:t>引言</w:t>
        </w:r>
        <w:r w:rsidR="004E57BA">
          <w:rPr>
            <w:noProof/>
            <w:webHidden/>
          </w:rPr>
          <w:tab/>
        </w:r>
        <w:r w:rsidR="004E57BA">
          <w:rPr>
            <w:noProof/>
            <w:webHidden/>
          </w:rPr>
          <w:fldChar w:fldCharType="begin"/>
        </w:r>
        <w:r w:rsidR="004E57BA">
          <w:rPr>
            <w:noProof/>
            <w:webHidden/>
          </w:rPr>
          <w:instrText xml:space="preserve"> PAGEREF _Toc497114614 \h </w:instrText>
        </w:r>
        <w:r w:rsidR="004E57BA">
          <w:rPr>
            <w:noProof/>
            <w:webHidden/>
          </w:rPr>
        </w:r>
        <w:r w:rsidR="004E57BA">
          <w:rPr>
            <w:noProof/>
            <w:webHidden/>
          </w:rPr>
          <w:fldChar w:fldCharType="separate"/>
        </w:r>
        <w:r w:rsidR="004E57BA">
          <w:rPr>
            <w:noProof/>
            <w:webHidden/>
          </w:rPr>
          <w:t>1</w:t>
        </w:r>
        <w:r w:rsidR="004E57BA">
          <w:rPr>
            <w:noProof/>
            <w:webHidden/>
          </w:rPr>
          <w:fldChar w:fldCharType="end"/>
        </w:r>
      </w:hyperlink>
    </w:p>
    <w:p w14:paraId="2F59052E" w14:textId="77777777" w:rsidR="004E57BA" w:rsidRPr="00D74BAD" w:rsidRDefault="00426549">
      <w:pPr>
        <w:pStyle w:val="20"/>
        <w:tabs>
          <w:tab w:val="left" w:pos="1260"/>
          <w:tab w:val="right" w:leader="dot" w:pos="8296"/>
        </w:tabs>
        <w:ind w:left="480"/>
        <w:rPr>
          <w:rFonts w:ascii="Calibri" w:hAnsi="Calibri"/>
          <w:noProof/>
          <w:szCs w:val="22"/>
        </w:rPr>
      </w:pPr>
      <w:hyperlink w:anchor="_Toc497114615" w:history="1">
        <w:r w:rsidR="004E57BA" w:rsidRPr="0085710C">
          <w:rPr>
            <w:rStyle w:val="a3"/>
            <w:noProof/>
          </w:rPr>
          <w:t>1.1.</w:t>
        </w:r>
        <w:r w:rsidR="004E57BA" w:rsidRPr="00D74BAD">
          <w:rPr>
            <w:rFonts w:ascii="Calibri" w:hAnsi="Calibri"/>
            <w:noProof/>
            <w:szCs w:val="22"/>
          </w:rPr>
          <w:tab/>
        </w:r>
        <w:r w:rsidR="004E57BA" w:rsidRPr="0085710C">
          <w:rPr>
            <w:rStyle w:val="a3"/>
            <w:rFonts w:hint="eastAsia"/>
            <w:noProof/>
          </w:rPr>
          <w:t>编写目的</w:t>
        </w:r>
        <w:r w:rsidR="004E57BA">
          <w:rPr>
            <w:noProof/>
            <w:webHidden/>
          </w:rPr>
          <w:tab/>
        </w:r>
        <w:r w:rsidR="004E57BA">
          <w:rPr>
            <w:noProof/>
            <w:webHidden/>
          </w:rPr>
          <w:fldChar w:fldCharType="begin"/>
        </w:r>
        <w:r w:rsidR="004E57BA">
          <w:rPr>
            <w:noProof/>
            <w:webHidden/>
          </w:rPr>
          <w:instrText xml:space="preserve"> PAGEREF _Toc497114615 \h </w:instrText>
        </w:r>
        <w:r w:rsidR="004E57BA">
          <w:rPr>
            <w:noProof/>
            <w:webHidden/>
          </w:rPr>
        </w:r>
        <w:r w:rsidR="004E57BA">
          <w:rPr>
            <w:noProof/>
            <w:webHidden/>
          </w:rPr>
          <w:fldChar w:fldCharType="separate"/>
        </w:r>
        <w:r w:rsidR="004E57BA">
          <w:rPr>
            <w:noProof/>
            <w:webHidden/>
          </w:rPr>
          <w:t>1</w:t>
        </w:r>
        <w:r w:rsidR="004E57BA">
          <w:rPr>
            <w:noProof/>
            <w:webHidden/>
          </w:rPr>
          <w:fldChar w:fldCharType="end"/>
        </w:r>
      </w:hyperlink>
    </w:p>
    <w:p w14:paraId="05286FC9" w14:textId="77777777" w:rsidR="004E57BA" w:rsidRPr="00D74BAD" w:rsidRDefault="00426549">
      <w:pPr>
        <w:pStyle w:val="20"/>
        <w:tabs>
          <w:tab w:val="left" w:pos="1260"/>
          <w:tab w:val="right" w:leader="dot" w:pos="8296"/>
        </w:tabs>
        <w:ind w:left="480"/>
        <w:rPr>
          <w:rFonts w:ascii="Calibri" w:hAnsi="Calibri"/>
          <w:noProof/>
          <w:szCs w:val="22"/>
        </w:rPr>
      </w:pPr>
      <w:hyperlink w:anchor="_Toc497114616" w:history="1">
        <w:r w:rsidR="004E57BA" w:rsidRPr="0085710C">
          <w:rPr>
            <w:rStyle w:val="a3"/>
            <w:noProof/>
          </w:rPr>
          <w:t>1.2.</w:t>
        </w:r>
        <w:r w:rsidR="004E57BA" w:rsidRPr="00D74BAD">
          <w:rPr>
            <w:rFonts w:ascii="Calibri" w:hAnsi="Calibri"/>
            <w:noProof/>
            <w:szCs w:val="22"/>
          </w:rPr>
          <w:tab/>
        </w:r>
        <w:r w:rsidR="004E57BA" w:rsidRPr="0085710C">
          <w:rPr>
            <w:rStyle w:val="a3"/>
            <w:rFonts w:hint="eastAsia"/>
            <w:noProof/>
          </w:rPr>
          <w:t>项目背景</w:t>
        </w:r>
        <w:r w:rsidR="004E57BA">
          <w:rPr>
            <w:noProof/>
            <w:webHidden/>
          </w:rPr>
          <w:tab/>
        </w:r>
        <w:r w:rsidR="004E57BA">
          <w:rPr>
            <w:noProof/>
            <w:webHidden/>
          </w:rPr>
          <w:fldChar w:fldCharType="begin"/>
        </w:r>
        <w:r w:rsidR="004E57BA">
          <w:rPr>
            <w:noProof/>
            <w:webHidden/>
          </w:rPr>
          <w:instrText xml:space="preserve"> PAGEREF _Toc497114616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7B551CBA" w14:textId="77777777" w:rsidR="004E57BA" w:rsidRPr="00D74BAD" w:rsidRDefault="00426549">
      <w:pPr>
        <w:pStyle w:val="30"/>
        <w:tabs>
          <w:tab w:val="left" w:pos="1680"/>
          <w:tab w:val="right" w:leader="dot" w:pos="8296"/>
        </w:tabs>
        <w:ind w:left="960"/>
        <w:rPr>
          <w:rFonts w:ascii="Calibri" w:hAnsi="Calibri"/>
          <w:noProof/>
          <w:szCs w:val="22"/>
        </w:rPr>
      </w:pPr>
      <w:hyperlink w:anchor="_Toc497114617" w:history="1">
        <w:r w:rsidR="004E57BA" w:rsidRPr="0085710C">
          <w:rPr>
            <w:rStyle w:val="a3"/>
            <w:noProof/>
          </w:rPr>
          <w:t>1.2.1.</w:t>
        </w:r>
        <w:r w:rsidR="004E57BA" w:rsidRPr="00D74BAD">
          <w:rPr>
            <w:rFonts w:ascii="Calibri" w:hAnsi="Calibri"/>
            <w:noProof/>
            <w:szCs w:val="22"/>
          </w:rPr>
          <w:tab/>
        </w:r>
        <w:r w:rsidR="004E57BA" w:rsidRPr="0085710C">
          <w:rPr>
            <w:rStyle w:val="a3"/>
            <w:rFonts w:hint="eastAsia"/>
            <w:noProof/>
          </w:rPr>
          <w:t>项目的委托单位、开发单位和主管部门</w:t>
        </w:r>
        <w:r w:rsidR="004E57BA">
          <w:rPr>
            <w:noProof/>
            <w:webHidden/>
          </w:rPr>
          <w:tab/>
        </w:r>
        <w:r w:rsidR="004E57BA">
          <w:rPr>
            <w:noProof/>
            <w:webHidden/>
          </w:rPr>
          <w:fldChar w:fldCharType="begin"/>
        </w:r>
        <w:r w:rsidR="004E57BA">
          <w:rPr>
            <w:noProof/>
            <w:webHidden/>
          </w:rPr>
          <w:instrText xml:space="preserve"> PAGEREF _Toc497114617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0B3BF9F1" w14:textId="77777777" w:rsidR="004E57BA" w:rsidRPr="00D74BAD" w:rsidRDefault="00426549">
      <w:pPr>
        <w:pStyle w:val="30"/>
        <w:tabs>
          <w:tab w:val="left" w:pos="1680"/>
          <w:tab w:val="right" w:leader="dot" w:pos="8296"/>
        </w:tabs>
        <w:ind w:left="960"/>
        <w:rPr>
          <w:rFonts w:ascii="Calibri" w:hAnsi="Calibri"/>
          <w:noProof/>
          <w:szCs w:val="22"/>
        </w:rPr>
      </w:pPr>
      <w:hyperlink w:anchor="_Toc497114618" w:history="1">
        <w:r w:rsidR="004E57BA" w:rsidRPr="0085710C">
          <w:rPr>
            <w:rStyle w:val="a3"/>
            <w:noProof/>
          </w:rPr>
          <w:t>1.2.2.</w:t>
        </w:r>
        <w:r w:rsidR="004E57BA" w:rsidRPr="00D74BAD">
          <w:rPr>
            <w:rFonts w:ascii="Calibri" w:hAnsi="Calibri"/>
            <w:noProof/>
            <w:szCs w:val="22"/>
          </w:rPr>
          <w:tab/>
        </w:r>
        <w:r w:rsidR="004E57BA" w:rsidRPr="0085710C">
          <w:rPr>
            <w:rStyle w:val="a3"/>
            <w:rFonts w:hint="eastAsia"/>
            <w:noProof/>
          </w:rPr>
          <w:t>该软件系统与其他系统的关系</w:t>
        </w:r>
        <w:r w:rsidR="004E57BA">
          <w:rPr>
            <w:noProof/>
            <w:webHidden/>
          </w:rPr>
          <w:tab/>
        </w:r>
        <w:r w:rsidR="004E57BA">
          <w:rPr>
            <w:noProof/>
            <w:webHidden/>
          </w:rPr>
          <w:fldChar w:fldCharType="begin"/>
        </w:r>
        <w:r w:rsidR="004E57BA">
          <w:rPr>
            <w:noProof/>
            <w:webHidden/>
          </w:rPr>
          <w:instrText xml:space="preserve"> PAGEREF _Toc497114618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16F05B75" w14:textId="77777777" w:rsidR="004E57BA" w:rsidRPr="00D74BAD" w:rsidRDefault="00426549">
      <w:pPr>
        <w:pStyle w:val="20"/>
        <w:tabs>
          <w:tab w:val="left" w:pos="1260"/>
          <w:tab w:val="right" w:leader="dot" w:pos="8296"/>
        </w:tabs>
        <w:ind w:left="480"/>
        <w:rPr>
          <w:rFonts w:ascii="Calibri" w:hAnsi="Calibri"/>
          <w:noProof/>
          <w:szCs w:val="22"/>
        </w:rPr>
      </w:pPr>
      <w:hyperlink w:anchor="_Toc497114619" w:history="1">
        <w:r w:rsidR="004E57BA" w:rsidRPr="0085710C">
          <w:rPr>
            <w:rStyle w:val="a3"/>
            <w:noProof/>
          </w:rPr>
          <w:t>1.3.</w:t>
        </w:r>
        <w:r w:rsidR="004E57BA" w:rsidRPr="00D74BAD">
          <w:rPr>
            <w:rFonts w:ascii="Calibri" w:hAnsi="Calibri"/>
            <w:noProof/>
            <w:szCs w:val="22"/>
          </w:rPr>
          <w:tab/>
        </w:r>
        <w:r w:rsidR="004E57BA" w:rsidRPr="0085710C">
          <w:rPr>
            <w:rStyle w:val="a3"/>
            <w:rFonts w:hint="eastAsia"/>
            <w:noProof/>
          </w:rPr>
          <w:t>定义</w:t>
        </w:r>
        <w:r w:rsidR="004E57BA">
          <w:rPr>
            <w:noProof/>
            <w:webHidden/>
          </w:rPr>
          <w:tab/>
        </w:r>
        <w:r w:rsidR="004E57BA">
          <w:rPr>
            <w:noProof/>
            <w:webHidden/>
          </w:rPr>
          <w:fldChar w:fldCharType="begin"/>
        </w:r>
        <w:r w:rsidR="004E57BA">
          <w:rPr>
            <w:noProof/>
            <w:webHidden/>
          </w:rPr>
          <w:instrText xml:space="preserve"> PAGEREF _Toc497114619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1DF1673B"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0" w:history="1">
        <w:r w:rsidR="004E57BA" w:rsidRPr="0085710C">
          <w:rPr>
            <w:rStyle w:val="a3"/>
            <w:noProof/>
          </w:rPr>
          <w:t>1.4.</w:t>
        </w:r>
        <w:r w:rsidR="004E57BA" w:rsidRPr="00D74BAD">
          <w:rPr>
            <w:rFonts w:ascii="Calibri" w:hAnsi="Calibri"/>
            <w:noProof/>
            <w:szCs w:val="22"/>
          </w:rPr>
          <w:tab/>
        </w:r>
        <w:r w:rsidR="004E57BA" w:rsidRPr="0085710C">
          <w:rPr>
            <w:rStyle w:val="a3"/>
            <w:rFonts w:hint="eastAsia"/>
            <w:noProof/>
          </w:rPr>
          <w:t>参考资料</w:t>
        </w:r>
        <w:r w:rsidR="004E57BA">
          <w:rPr>
            <w:noProof/>
            <w:webHidden/>
          </w:rPr>
          <w:tab/>
        </w:r>
        <w:r w:rsidR="004E57BA">
          <w:rPr>
            <w:noProof/>
            <w:webHidden/>
          </w:rPr>
          <w:fldChar w:fldCharType="begin"/>
        </w:r>
        <w:r w:rsidR="004E57BA">
          <w:rPr>
            <w:noProof/>
            <w:webHidden/>
          </w:rPr>
          <w:instrText xml:space="preserve"> PAGEREF _Toc497114620 \h </w:instrText>
        </w:r>
        <w:r w:rsidR="004E57BA">
          <w:rPr>
            <w:noProof/>
            <w:webHidden/>
          </w:rPr>
        </w:r>
        <w:r w:rsidR="004E57BA">
          <w:rPr>
            <w:noProof/>
            <w:webHidden/>
          </w:rPr>
          <w:fldChar w:fldCharType="separate"/>
        </w:r>
        <w:r w:rsidR="004E57BA">
          <w:rPr>
            <w:noProof/>
            <w:webHidden/>
          </w:rPr>
          <w:t>2</w:t>
        </w:r>
        <w:r w:rsidR="004E57BA">
          <w:rPr>
            <w:noProof/>
            <w:webHidden/>
          </w:rPr>
          <w:fldChar w:fldCharType="end"/>
        </w:r>
      </w:hyperlink>
    </w:p>
    <w:p w14:paraId="51120019" w14:textId="77777777" w:rsidR="004E57BA" w:rsidRPr="00D74BAD" w:rsidRDefault="00426549">
      <w:pPr>
        <w:pStyle w:val="10"/>
        <w:tabs>
          <w:tab w:val="left" w:pos="420"/>
          <w:tab w:val="right" w:leader="dot" w:pos="8296"/>
        </w:tabs>
        <w:rPr>
          <w:rFonts w:ascii="Calibri" w:hAnsi="Calibri"/>
          <w:noProof/>
          <w:szCs w:val="22"/>
        </w:rPr>
      </w:pPr>
      <w:hyperlink w:anchor="_Toc497114621" w:history="1">
        <w:r w:rsidR="004E57BA" w:rsidRPr="0085710C">
          <w:rPr>
            <w:rStyle w:val="a3"/>
            <w:noProof/>
          </w:rPr>
          <w:t>2</w:t>
        </w:r>
        <w:r w:rsidR="004E57BA" w:rsidRPr="00D74BAD">
          <w:rPr>
            <w:rFonts w:ascii="Calibri" w:hAnsi="Calibri"/>
            <w:noProof/>
            <w:szCs w:val="22"/>
          </w:rPr>
          <w:tab/>
        </w:r>
        <w:r w:rsidR="004E57BA" w:rsidRPr="0085710C">
          <w:rPr>
            <w:rStyle w:val="a3"/>
            <w:rFonts w:hint="eastAsia"/>
            <w:noProof/>
          </w:rPr>
          <w:t>任务概述</w:t>
        </w:r>
        <w:r w:rsidR="004E57BA">
          <w:rPr>
            <w:noProof/>
            <w:webHidden/>
          </w:rPr>
          <w:tab/>
        </w:r>
        <w:r w:rsidR="004E57BA">
          <w:rPr>
            <w:noProof/>
            <w:webHidden/>
          </w:rPr>
          <w:fldChar w:fldCharType="begin"/>
        </w:r>
        <w:r w:rsidR="004E57BA">
          <w:rPr>
            <w:noProof/>
            <w:webHidden/>
          </w:rPr>
          <w:instrText xml:space="preserve"> PAGEREF _Toc497114621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3A9AABBB"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2" w:history="1">
        <w:r w:rsidR="004E57BA" w:rsidRPr="0085710C">
          <w:rPr>
            <w:rStyle w:val="a3"/>
            <w:noProof/>
          </w:rPr>
          <w:t>2.1</w:t>
        </w:r>
        <w:r w:rsidR="004E57BA" w:rsidRPr="00D74BAD">
          <w:rPr>
            <w:rFonts w:ascii="Calibri" w:hAnsi="Calibri"/>
            <w:noProof/>
            <w:szCs w:val="22"/>
          </w:rPr>
          <w:tab/>
        </w:r>
        <w:r w:rsidR="004E57BA" w:rsidRPr="0085710C">
          <w:rPr>
            <w:rStyle w:val="a3"/>
            <w:rFonts w:hint="eastAsia"/>
            <w:noProof/>
          </w:rPr>
          <w:t>目标</w:t>
        </w:r>
        <w:r w:rsidR="004E57BA">
          <w:rPr>
            <w:noProof/>
            <w:webHidden/>
          </w:rPr>
          <w:tab/>
        </w:r>
        <w:r w:rsidR="004E57BA">
          <w:rPr>
            <w:noProof/>
            <w:webHidden/>
          </w:rPr>
          <w:fldChar w:fldCharType="begin"/>
        </w:r>
        <w:r w:rsidR="004E57BA">
          <w:rPr>
            <w:noProof/>
            <w:webHidden/>
          </w:rPr>
          <w:instrText xml:space="preserve"> PAGEREF _Toc497114622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5ABAE6F2"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3" w:history="1">
        <w:r w:rsidR="004E57BA" w:rsidRPr="0085710C">
          <w:rPr>
            <w:rStyle w:val="a3"/>
            <w:noProof/>
          </w:rPr>
          <w:t>2.2</w:t>
        </w:r>
        <w:r w:rsidR="004E57BA" w:rsidRPr="00D74BAD">
          <w:rPr>
            <w:rFonts w:ascii="Calibri" w:hAnsi="Calibri"/>
            <w:noProof/>
            <w:szCs w:val="22"/>
          </w:rPr>
          <w:tab/>
        </w:r>
        <w:r w:rsidR="004E57BA" w:rsidRPr="0085710C">
          <w:rPr>
            <w:rStyle w:val="a3"/>
            <w:rFonts w:hint="eastAsia"/>
            <w:noProof/>
          </w:rPr>
          <w:t>运行环境</w:t>
        </w:r>
        <w:r w:rsidR="004E57BA">
          <w:rPr>
            <w:noProof/>
            <w:webHidden/>
          </w:rPr>
          <w:tab/>
        </w:r>
        <w:r w:rsidR="004E57BA">
          <w:rPr>
            <w:noProof/>
            <w:webHidden/>
          </w:rPr>
          <w:fldChar w:fldCharType="begin"/>
        </w:r>
        <w:r w:rsidR="004E57BA">
          <w:rPr>
            <w:noProof/>
            <w:webHidden/>
          </w:rPr>
          <w:instrText xml:space="preserve"> PAGEREF _Toc497114623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4F3AACBA"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4" w:history="1">
        <w:r w:rsidR="004E57BA" w:rsidRPr="0085710C">
          <w:rPr>
            <w:rStyle w:val="a3"/>
            <w:noProof/>
          </w:rPr>
          <w:t>2.3</w:t>
        </w:r>
        <w:r w:rsidR="004E57BA" w:rsidRPr="00D74BAD">
          <w:rPr>
            <w:rFonts w:ascii="Calibri" w:hAnsi="Calibri"/>
            <w:noProof/>
            <w:szCs w:val="22"/>
          </w:rPr>
          <w:tab/>
        </w:r>
        <w:r w:rsidR="004E57BA" w:rsidRPr="0085710C">
          <w:rPr>
            <w:rStyle w:val="a3"/>
            <w:rFonts w:hint="eastAsia"/>
            <w:noProof/>
          </w:rPr>
          <w:t>条件与限制</w:t>
        </w:r>
        <w:r w:rsidR="004E57BA">
          <w:rPr>
            <w:noProof/>
            <w:webHidden/>
          </w:rPr>
          <w:tab/>
        </w:r>
        <w:r w:rsidR="004E57BA">
          <w:rPr>
            <w:noProof/>
            <w:webHidden/>
          </w:rPr>
          <w:fldChar w:fldCharType="begin"/>
        </w:r>
        <w:r w:rsidR="004E57BA">
          <w:rPr>
            <w:noProof/>
            <w:webHidden/>
          </w:rPr>
          <w:instrText xml:space="preserve"> PAGEREF _Toc497114624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19013B1B" w14:textId="77777777" w:rsidR="004E57BA" w:rsidRPr="00D74BAD" w:rsidRDefault="00426549">
      <w:pPr>
        <w:pStyle w:val="10"/>
        <w:tabs>
          <w:tab w:val="left" w:pos="420"/>
          <w:tab w:val="right" w:leader="dot" w:pos="8296"/>
        </w:tabs>
        <w:rPr>
          <w:rFonts w:ascii="Calibri" w:hAnsi="Calibri"/>
          <w:noProof/>
          <w:szCs w:val="22"/>
        </w:rPr>
      </w:pPr>
      <w:hyperlink w:anchor="_Toc497114625" w:history="1">
        <w:r w:rsidR="004E57BA" w:rsidRPr="0085710C">
          <w:rPr>
            <w:rStyle w:val="a3"/>
            <w:noProof/>
          </w:rPr>
          <w:t>3</w:t>
        </w:r>
        <w:r w:rsidR="004E57BA" w:rsidRPr="00D74BAD">
          <w:rPr>
            <w:rFonts w:ascii="Calibri" w:hAnsi="Calibri"/>
            <w:noProof/>
            <w:szCs w:val="22"/>
          </w:rPr>
          <w:tab/>
        </w:r>
        <w:r w:rsidR="004E57BA" w:rsidRPr="0085710C">
          <w:rPr>
            <w:rStyle w:val="a3"/>
            <w:rFonts w:hint="eastAsia"/>
            <w:noProof/>
          </w:rPr>
          <w:t>总体设计</w:t>
        </w:r>
        <w:r w:rsidR="004E57BA">
          <w:rPr>
            <w:noProof/>
            <w:webHidden/>
          </w:rPr>
          <w:tab/>
        </w:r>
        <w:r w:rsidR="004E57BA">
          <w:rPr>
            <w:noProof/>
            <w:webHidden/>
          </w:rPr>
          <w:fldChar w:fldCharType="begin"/>
        </w:r>
        <w:r w:rsidR="004E57BA">
          <w:rPr>
            <w:noProof/>
            <w:webHidden/>
          </w:rPr>
          <w:instrText xml:space="preserve"> PAGEREF _Toc497114625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5F4544FC"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6" w:history="1">
        <w:r w:rsidR="004E57BA" w:rsidRPr="0085710C">
          <w:rPr>
            <w:rStyle w:val="a3"/>
            <w:noProof/>
          </w:rPr>
          <w:t>3.1</w:t>
        </w:r>
        <w:r w:rsidR="004E57BA" w:rsidRPr="00D74BAD">
          <w:rPr>
            <w:rFonts w:ascii="Calibri" w:hAnsi="Calibri"/>
            <w:noProof/>
            <w:szCs w:val="22"/>
          </w:rPr>
          <w:tab/>
        </w:r>
        <w:r w:rsidR="004E57BA" w:rsidRPr="0085710C">
          <w:rPr>
            <w:rStyle w:val="a3"/>
            <w:rFonts w:hint="eastAsia"/>
            <w:noProof/>
          </w:rPr>
          <w:t>处理流程</w:t>
        </w:r>
        <w:r w:rsidR="004E57BA">
          <w:rPr>
            <w:noProof/>
            <w:webHidden/>
          </w:rPr>
          <w:tab/>
        </w:r>
        <w:r w:rsidR="004E57BA">
          <w:rPr>
            <w:noProof/>
            <w:webHidden/>
          </w:rPr>
          <w:fldChar w:fldCharType="begin"/>
        </w:r>
        <w:r w:rsidR="004E57BA">
          <w:rPr>
            <w:noProof/>
            <w:webHidden/>
          </w:rPr>
          <w:instrText xml:space="preserve"> PAGEREF _Toc497114626 \h </w:instrText>
        </w:r>
        <w:r w:rsidR="004E57BA">
          <w:rPr>
            <w:noProof/>
            <w:webHidden/>
          </w:rPr>
        </w:r>
        <w:r w:rsidR="004E57BA">
          <w:rPr>
            <w:noProof/>
            <w:webHidden/>
          </w:rPr>
          <w:fldChar w:fldCharType="separate"/>
        </w:r>
        <w:r w:rsidR="004E57BA">
          <w:rPr>
            <w:noProof/>
            <w:webHidden/>
          </w:rPr>
          <w:t>4</w:t>
        </w:r>
        <w:r w:rsidR="004E57BA">
          <w:rPr>
            <w:noProof/>
            <w:webHidden/>
          </w:rPr>
          <w:fldChar w:fldCharType="end"/>
        </w:r>
      </w:hyperlink>
    </w:p>
    <w:p w14:paraId="7F747101"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7" w:history="1">
        <w:r w:rsidR="004E57BA" w:rsidRPr="0085710C">
          <w:rPr>
            <w:rStyle w:val="a3"/>
            <w:noProof/>
          </w:rPr>
          <w:t>3.2</w:t>
        </w:r>
        <w:r w:rsidR="004E57BA" w:rsidRPr="00D74BAD">
          <w:rPr>
            <w:rFonts w:ascii="Calibri" w:hAnsi="Calibri"/>
            <w:noProof/>
            <w:szCs w:val="22"/>
          </w:rPr>
          <w:tab/>
        </w:r>
        <w:r w:rsidR="004E57BA" w:rsidRPr="0085710C">
          <w:rPr>
            <w:rStyle w:val="a3"/>
            <w:rFonts w:hint="eastAsia"/>
            <w:noProof/>
          </w:rPr>
          <w:t>总体结构设计</w:t>
        </w:r>
        <w:r w:rsidR="004E57BA">
          <w:rPr>
            <w:noProof/>
            <w:webHidden/>
          </w:rPr>
          <w:tab/>
        </w:r>
        <w:r w:rsidR="004E57BA">
          <w:rPr>
            <w:noProof/>
            <w:webHidden/>
          </w:rPr>
          <w:fldChar w:fldCharType="begin"/>
        </w:r>
        <w:r w:rsidR="004E57BA">
          <w:rPr>
            <w:noProof/>
            <w:webHidden/>
          </w:rPr>
          <w:instrText xml:space="preserve"> PAGEREF _Toc497114627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31201E10" w14:textId="77777777" w:rsidR="004E57BA" w:rsidRPr="00D74BAD" w:rsidRDefault="00426549">
      <w:pPr>
        <w:pStyle w:val="20"/>
        <w:tabs>
          <w:tab w:val="left" w:pos="1260"/>
          <w:tab w:val="right" w:leader="dot" w:pos="8296"/>
        </w:tabs>
        <w:ind w:left="480"/>
        <w:rPr>
          <w:rFonts w:ascii="Calibri" w:hAnsi="Calibri"/>
          <w:noProof/>
          <w:szCs w:val="22"/>
        </w:rPr>
      </w:pPr>
      <w:hyperlink w:anchor="_Toc497114628" w:history="1">
        <w:r w:rsidR="004E57BA" w:rsidRPr="0085710C">
          <w:rPr>
            <w:rStyle w:val="a3"/>
            <w:noProof/>
          </w:rPr>
          <w:t>3.3</w:t>
        </w:r>
        <w:r w:rsidR="004E57BA" w:rsidRPr="00D74BAD">
          <w:rPr>
            <w:rFonts w:ascii="Calibri" w:hAnsi="Calibri"/>
            <w:noProof/>
            <w:szCs w:val="22"/>
          </w:rPr>
          <w:tab/>
        </w:r>
        <w:r w:rsidR="004E57BA" w:rsidRPr="0085710C">
          <w:rPr>
            <w:rStyle w:val="a3"/>
            <w:rFonts w:hint="eastAsia"/>
            <w:noProof/>
          </w:rPr>
          <w:t>功能分配</w:t>
        </w:r>
        <w:r w:rsidR="004E57BA">
          <w:rPr>
            <w:noProof/>
            <w:webHidden/>
          </w:rPr>
          <w:tab/>
        </w:r>
        <w:r w:rsidR="004E57BA">
          <w:rPr>
            <w:noProof/>
            <w:webHidden/>
          </w:rPr>
          <w:fldChar w:fldCharType="begin"/>
        </w:r>
        <w:r w:rsidR="004E57BA">
          <w:rPr>
            <w:noProof/>
            <w:webHidden/>
          </w:rPr>
          <w:instrText xml:space="preserve"> PAGEREF _Toc497114628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382E1877" w14:textId="77777777" w:rsidR="004E57BA" w:rsidRPr="00D74BAD" w:rsidRDefault="00426549">
      <w:pPr>
        <w:pStyle w:val="10"/>
        <w:tabs>
          <w:tab w:val="left" w:pos="420"/>
          <w:tab w:val="right" w:leader="dot" w:pos="8296"/>
        </w:tabs>
        <w:rPr>
          <w:rFonts w:ascii="Calibri" w:hAnsi="Calibri"/>
          <w:noProof/>
          <w:szCs w:val="22"/>
        </w:rPr>
      </w:pPr>
      <w:hyperlink w:anchor="_Toc497114629" w:history="1">
        <w:r w:rsidR="004E57BA" w:rsidRPr="0085710C">
          <w:rPr>
            <w:rStyle w:val="a3"/>
            <w:noProof/>
          </w:rPr>
          <w:t>4</w:t>
        </w:r>
        <w:r w:rsidR="004E57BA" w:rsidRPr="00D74BAD">
          <w:rPr>
            <w:rFonts w:ascii="Calibri" w:hAnsi="Calibri"/>
            <w:noProof/>
            <w:szCs w:val="22"/>
          </w:rPr>
          <w:tab/>
        </w:r>
        <w:r w:rsidR="004E57BA" w:rsidRPr="0085710C">
          <w:rPr>
            <w:rStyle w:val="a3"/>
            <w:rFonts w:hint="eastAsia"/>
            <w:noProof/>
          </w:rPr>
          <w:t>接口设计</w:t>
        </w:r>
        <w:r w:rsidR="004E57BA">
          <w:rPr>
            <w:noProof/>
            <w:webHidden/>
          </w:rPr>
          <w:tab/>
        </w:r>
        <w:r w:rsidR="004E57BA">
          <w:rPr>
            <w:noProof/>
            <w:webHidden/>
          </w:rPr>
          <w:fldChar w:fldCharType="begin"/>
        </w:r>
        <w:r w:rsidR="004E57BA">
          <w:rPr>
            <w:noProof/>
            <w:webHidden/>
          </w:rPr>
          <w:instrText xml:space="preserve"> PAGEREF _Toc497114629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5B6D601A"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0" w:history="1">
        <w:r w:rsidR="004E57BA" w:rsidRPr="0085710C">
          <w:rPr>
            <w:rStyle w:val="a3"/>
            <w:noProof/>
          </w:rPr>
          <w:t>4.1</w:t>
        </w:r>
        <w:r w:rsidR="004E57BA" w:rsidRPr="00D74BAD">
          <w:rPr>
            <w:rFonts w:ascii="Calibri" w:hAnsi="Calibri"/>
            <w:noProof/>
            <w:szCs w:val="22"/>
          </w:rPr>
          <w:tab/>
        </w:r>
        <w:r w:rsidR="004E57BA" w:rsidRPr="0085710C">
          <w:rPr>
            <w:rStyle w:val="a3"/>
            <w:rFonts w:hint="eastAsia"/>
            <w:noProof/>
          </w:rPr>
          <w:t>外部接口</w:t>
        </w:r>
        <w:r w:rsidR="004E57BA">
          <w:rPr>
            <w:noProof/>
            <w:webHidden/>
          </w:rPr>
          <w:tab/>
        </w:r>
        <w:r w:rsidR="004E57BA">
          <w:rPr>
            <w:noProof/>
            <w:webHidden/>
          </w:rPr>
          <w:fldChar w:fldCharType="begin"/>
        </w:r>
        <w:r w:rsidR="004E57BA">
          <w:rPr>
            <w:noProof/>
            <w:webHidden/>
          </w:rPr>
          <w:instrText xml:space="preserve"> PAGEREF _Toc497114630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0E0C9B3E"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1" w:history="1">
        <w:r w:rsidR="004E57BA" w:rsidRPr="0085710C">
          <w:rPr>
            <w:rStyle w:val="a3"/>
            <w:noProof/>
          </w:rPr>
          <w:t>4.2</w:t>
        </w:r>
        <w:r w:rsidR="004E57BA" w:rsidRPr="00D74BAD">
          <w:rPr>
            <w:rFonts w:ascii="Calibri" w:hAnsi="Calibri"/>
            <w:noProof/>
            <w:szCs w:val="22"/>
          </w:rPr>
          <w:tab/>
        </w:r>
        <w:r w:rsidR="004E57BA" w:rsidRPr="0085710C">
          <w:rPr>
            <w:rStyle w:val="a3"/>
            <w:rFonts w:hint="eastAsia"/>
            <w:noProof/>
          </w:rPr>
          <w:t>内部接口</w:t>
        </w:r>
        <w:r w:rsidR="004E57BA">
          <w:rPr>
            <w:noProof/>
            <w:webHidden/>
          </w:rPr>
          <w:tab/>
        </w:r>
        <w:r w:rsidR="004E57BA">
          <w:rPr>
            <w:noProof/>
            <w:webHidden/>
          </w:rPr>
          <w:fldChar w:fldCharType="begin"/>
        </w:r>
        <w:r w:rsidR="004E57BA">
          <w:rPr>
            <w:noProof/>
            <w:webHidden/>
          </w:rPr>
          <w:instrText xml:space="preserve"> PAGEREF _Toc497114631 \h </w:instrText>
        </w:r>
        <w:r w:rsidR="004E57BA">
          <w:rPr>
            <w:noProof/>
            <w:webHidden/>
          </w:rPr>
        </w:r>
        <w:r w:rsidR="004E57BA">
          <w:rPr>
            <w:noProof/>
            <w:webHidden/>
          </w:rPr>
          <w:fldChar w:fldCharType="separate"/>
        </w:r>
        <w:r w:rsidR="004E57BA">
          <w:rPr>
            <w:noProof/>
            <w:webHidden/>
          </w:rPr>
          <w:t>5</w:t>
        </w:r>
        <w:r w:rsidR="004E57BA">
          <w:rPr>
            <w:noProof/>
            <w:webHidden/>
          </w:rPr>
          <w:fldChar w:fldCharType="end"/>
        </w:r>
      </w:hyperlink>
    </w:p>
    <w:p w14:paraId="14AC4C2E" w14:textId="77777777" w:rsidR="004E57BA" w:rsidRPr="00D74BAD" w:rsidRDefault="00426549">
      <w:pPr>
        <w:pStyle w:val="10"/>
        <w:tabs>
          <w:tab w:val="left" w:pos="420"/>
          <w:tab w:val="right" w:leader="dot" w:pos="8296"/>
        </w:tabs>
        <w:rPr>
          <w:rFonts w:ascii="Calibri" w:hAnsi="Calibri"/>
          <w:noProof/>
          <w:szCs w:val="22"/>
        </w:rPr>
      </w:pPr>
      <w:hyperlink w:anchor="_Toc497114632" w:history="1">
        <w:r w:rsidR="004E57BA" w:rsidRPr="0085710C">
          <w:rPr>
            <w:rStyle w:val="a3"/>
            <w:noProof/>
          </w:rPr>
          <w:t>5</w:t>
        </w:r>
        <w:r w:rsidR="004E57BA" w:rsidRPr="00D74BAD">
          <w:rPr>
            <w:rFonts w:ascii="Calibri" w:hAnsi="Calibri"/>
            <w:noProof/>
            <w:szCs w:val="22"/>
          </w:rPr>
          <w:tab/>
        </w:r>
        <w:r w:rsidR="004E57BA" w:rsidRPr="0085710C">
          <w:rPr>
            <w:rStyle w:val="a3"/>
            <w:rFonts w:hint="eastAsia"/>
            <w:noProof/>
          </w:rPr>
          <w:t>运行设计</w:t>
        </w:r>
        <w:r w:rsidR="004E57BA">
          <w:rPr>
            <w:noProof/>
            <w:webHidden/>
          </w:rPr>
          <w:tab/>
        </w:r>
        <w:r w:rsidR="004E57BA">
          <w:rPr>
            <w:noProof/>
            <w:webHidden/>
          </w:rPr>
          <w:fldChar w:fldCharType="begin"/>
        </w:r>
        <w:r w:rsidR="004E57BA">
          <w:rPr>
            <w:noProof/>
            <w:webHidden/>
          </w:rPr>
          <w:instrText xml:space="preserve"> PAGEREF _Toc497114632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30F32C18"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3" w:history="1">
        <w:r w:rsidR="004E57BA" w:rsidRPr="0085710C">
          <w:rPr>
            <w:rStyle w:val="a3"/>
            <w:noProof/>
          </w:rPr>
          <w:t>5.1</w:t>
        </w:r>
        <w:r w:rsidR="004E57BA" w:rsidRPr="00D74BAD">
          <w:rPr>
            <w:rFonts w:ascii="Calibri" w:hAnsi="Calibri"/>
            <w:noProof/>
            <w:szCs w:val="22"/>
          </w:rPr>
          <w:tab/>
        </w:r>
        <w:r w:rsidR="004E57BA" w:rsidRPr="0085710C">
          <w:rPr>
            <w:rStyle w:val="a3"/>
            <w:rFonts w:hint="eastAsia"/>
            <w:noProof/>
          </w:rPr>
          <w:t>运行模块的组合</w:t>
        </w:r>
        <w:r w:rsidR="004E57BA">
          <w:rPr>
            <w:noProof/>
            <w:webHidden/>
          </w:rPr>
          <w:tab/>
        </w:r>
        <w:r w:rsidR="004E57BA">
          <w:rPr>
            <w:noProof/>
            <w:webHidden/>
          </w:rPr>
          <w:fldChar w:fldCharType="begin"/>
        </w:r>
        <w:r w:rsidR="004E57BA">
          <w:rPr>
            <w:noProof/>
            <w:webHidden/>
          </w:rPr>
          <w:instrText xml:space="preserve"> PAGEREF _Toc497114633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7BEF7513"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4" w:history="1">
        <w:r w:rsidR="004E57BA" w:rsidRPr="0085710C">
          <w:rPr>
            <w:rStyle w:val="a3"/>
            <w:noProof/>
          </w:rPr>
          <w:t>5.2</w:t>
        </w:r>
        <w:r w:rsidR="004E57BA" w:rsidRPr="00D74BAD">
          <w:rPr>
            <w:rFonts w:ascii="Calibri" w:hAnsi="Calibri"/>
            <w:noProof/>
            <w:szCs w:val="22"/>
          </w:rPr>
          <w:tab/>
        </w:r>
        <w:r w:rsidR="004E57BA" w:rsidRPr="0085710C">
          <w:rPr>
            <w:rStyle w:val="a3"/>
            <w:rFonts w:hint="eastAsia"/>
            <w:noProof/>
          </w:rPr>
          <w:t>运行控制</w:t>
        </w:r>
        <w:r w:rsidR="004E57BA">
          <w:rPr>
            <w:noProof/>
            <w:webHidden/>
          </w:rPr>
          <w:tab/>
        </w:r>
        <w:r w:rsidR="004E57BA">
          <w:rPr>
            <w:noProof/>
            <w:webHidden/>
          </w:rPr>
          <w:fldChar w:fldCharType="begin"/>
        </w:r>
        <w:r w:rsidR="004E57BA">
          <w:rPr>
            <w:noProof/>
            <w:webHidden/>
          </w:rPr>
          <w:instrText xml:space="preserve"> PAGEREF _Toc497114634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2C6B4A5F"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5" w:history="1">
        <w:r w:rsidR="004E57BA" w:rsidRPr="0085710C">
          <w:rPr>
            <w:rStyle w:val="a3"/>
            <w:noProof/>
          </w:rPr>
          <w:t>5.3</w:t>
        </w:r>
        <w:r w:rsidR="004E57BA" w:rsidRPr="00D74BAD">
          <w:rPr>
            <w:rFonts w:ascii="Calibri" w:hAnsi="Calibri"/>
            <w:noProof/>
            <w:szCs w:val="22"/>
          </w:rPr>
          <w:tab/>
        </w:r>
        <w:r w:rsidR="004E57BA" w:rsidRPr="0085710C">
          <w:rPr>
            <w:rStyle w:val="a3"/>
            <w:rFonts w:hint="eastAsia"/>
            <w:noProof/>
          </w:rPr>
          <w:t>运行时间</w:t>
        </w:r>
        <w:r w:rsidR="004E57BA">
          <w:rPr>
            <w:noProof/>
            <w:webHidden/>
          </w:rPr>
          <w:tab/>
        </w:r>
        <w:r w:rsidR="004E57BA">
          <w:rPr>
            <w:noProof/>
            <w:webHidden/>
          </w:rPr>
          <w:fldChar w:fldCharType="begin"/>
        </w:r>
        <w:r w:rsidR="004E57BA">
          <w:rPr>
            <w:noProof/>
            <w:webHidden/>
          </w:rPr>
          <w:instrText xml:space="preserve"> PAGEREF _Toc497114635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2B10EAB7" w14:textId="77777777" w:rsidR="004E57BA" w:rsidRPr="00D74BAD" w:rsidRDefault="00426549">
      <w:pPr>
        <w:pStyle w:val="10"/>
        <w:tabs>
          <w:tab w:val="left" w:pos="420"/>
          <w:tab w:val="right" w:leader="dot" w:pos="8296"/>
        </w:tabs>
        <w:rPr>
          <w:rFonts w:ascii="Calibri" w:hAnsi="Calibri"/>
          <w:noProof/>
          <w:szCs w:val="22"/>
        </w:rPr>
      </w:pPr>
      <w:hyperlink w:anchor="_Toc497114636" w:history="1">
        <w:r w:rsidR="004E57BA" w:rsidRPr="0085710C">
          <w:rPr>
            <w:rStyle w:val="a3"/>
            <w:noProof/>
          </w:rPr>
          <w:t>6</w:t>
        </w:r>
        <w:r w:rsidR="004E57BA" w:rsidRPr="00D74BAD">
          <w:rPr>
            <w:rFonts w:ascii="Calibri" w:hAnsi="Calibri"/>
            <w:noProof/>
            <w:szCs w:val="22"/>
          </w:rPr>
          <w:tab/>
        </w:r>
        <w:r w:rsidR="004E57BA" w:rsidRPr="0085710C">
          <w:rPr>
            <w:rStyle w:val="a3"/>
            <w:rFonts w:hint="eastAsia"/>
            <w:noProof/>
          </w:rPr>
          <w:t>出错处理设计</w:t>
        </w:r>
        <w:r w:rsidR="004E57BA">
          <w:rPr>
            <w:noProof/>
            <w:webHidden/>
          </w:rPr>
          <w:tab/>
        </w:r>
        <w:r w:rsidR="004E57BA">
          <w:rPr>
            <w:noProof/>
            <w:webHidden/>
          </w:rPr>
          <w:fldChar w:fldCharType="begin"/>
        </w:r>
        <w:r w:rsidR="004E57BA">
          <w:rPr>
            <w:noProof/>
            <w:webHidden/>
          </w:rPr>
          <w:instrText xml:space="preserve"> PAGEREF _Toc497114636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43093DE8"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7" w:history="1">
        <w:r w:rsidR="004E57BA" w:rsidRPr="0085710C">
          <w:rPr>
            <w:rStyle w:val="a3"/>
            <w:noProof/>
          </w:rPr>
          <w:t>6.1</w:t>
        </w:r>
        <w:r w:rsidR="004E57BA" w:rsidRPr="00D74BAD">
          <w:rPr>
            <w:rFonts w:ascii="Calibri" w:hAnsi="Calibri"/>
            <w:noProof/>
            <w:szCs w:val="22"/>
          </w:rPr>
          <w:tab/>
        </w:r>
        <w:r w:rsidR="004E57BA" w:rsidRPr="0085710C">
          <w:rPr>
            <w:rStyle w:val="a3"/>
            <w:rFonts w:hint="eastAsia"/>
            <w:noProof/>
          </w:rPr>
          <w:t>出错输出信息</w:t>
        </w:r>
        <w:r w:rsidR="004E57BA">
          <w:rPr>
            <w:noProof/>
            <w:webHidden/>
          </w:rPr>
          <w:tab/>
        </w:r>
        <w:r w:rsidR="004E57BA">
          <w:rPr>
            <w:noProof/>
            <w:webHidden/>
          </w:rPr>
          <w:fldChar w:fldCharType="begin"/>
        </w:r>
        <w:r w:rsidR="004E57BA">
          <w:rPr>
            <w:noProof/>
            <w:webHidden/>
          </w:rPr>
          <w:instrText xml:space="preserve"> PAGEREF _Toc497114637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5498B570" w14:textId="77777777" w:rsidR="004E57BA" w:rsidRPr="00D74BAD" w:rsidRDefault="00426549">
      <w:pPr>
        <w:pStyle w:val="20"/>
        <w:tabs>
          <w:tab w:val="left" w:pos="1260"/>
          <w:tab w:val="right" w:leader="dot" w:pos="8296"/>
        </w:tabs>
        <w:ind w:left="480"/>
        <w:rPr>
          <w:rFonts w:ascii="Calibri" w:hAnsi="Calibri"/>
          <w:noProof/>
          <w:szCs w:val="22"/>
        </w:rPr>
      </w:pPr>
      <w:hyperlink w:anchor="_Toc497114638" w:history="1">
        <w:r w:rsidR="004E57BA" w:rsidRPr="0085710C">
          <w:rPr>
            <w:rStyle w:val="a3"/>
            <w:noProof/>
          </w:rPr>
          <w:t>6.2</w:t>
        </w:r>
        <w:r w:rsidR="004E57BA" w:rsidRPr="00D74BAD">
          <w:rPr>
            <w:rFonts w:ascii="Calibri" w:hAnsi="Calibri"/>
            <w:noProof/>
            <w:szCs w:val="22"/>
          </w:rPr>
          <w:tab/>
        </w:r>
        <w:r w:rsidR="004E57BA" w:rsidRPr="0085710C">
          <w:rPr>
            <w:rStyle w:val="a3"/>
            <w:rFonts w:hint="eastAsia"/>
            <w:noProof/>
          </w:rPr>
          <w:t>出错处理对策</w:t>
        </w:r>
        <w:r w:rsidR="004E57BA">
          <w:rPr>
            <w:noProof/>
            <w:webHidden/>
          </w:rPr>
          <w:tab/>
        </w:r>
        <w:r w:rsidR="004E57BA">
          <w:rPr>
            <w:noProof/>
            <w:webHidden/>
          </w:rPr>
          <w:fldChar w:fldCharType="begin"/>
        </w:r>
        <w:r w:rsidR="004E57BA">
          <w:rPr>
            <w:noProof/>
            <w:webHidden/>
          </w:rPr>
          <w:instrText xml:space="preserve"> PAGEREF _Toc497114638 \h </w:instrText>
        </w:r>
        <w:r w:rsidR="004E57BA">
          <w:rPr>
            <w:noProof/>
            <w:webHidden/>
          </w:rPr>
        </w:r>
        <w:r w:rsidR="004E57BA">
          <w:rPr>
            <w:noProof/>
            <w:webHidden/>
          </w:rPr>
          <w:fldChar w:fldCharType="separate"/>
        </w:r>
        <w:r w:rsidR="004E57BA">
          <w:rPr>
            <w:noProof/>
            <w:webHidden/>
          </w:rPr>
          <w:t>6</w:t>
        </w:r>
        <w:r w:rsidR="004E57BA">
          <w:rPr>
            <w:noProof/>
            <w:webHidden/>
          </w:rPr>
          <w:fldChar w:fldCharType="end"/>
        </w:r>
      </w:hyperlink>
    </w:p>
    <w:p w14:paraId="01756075" w14:textId="77777777" w:rsidR="00A43ECF" w:rsidRDefault="00A43ECF">
      <w:r>
        <w:fldChar w:fldCharType="end"/>
      </w:r>
    </w:p>
    <w:p w14:paraId="0F022905" w14:textId="77777777" w:rsidR="00590365" w:rsidRDefault="00590365"/>
    <w:p w14:paraId="60EC675A" w14:textId="77777777" w:rsidR="00590365" w:rsidRDefault="00590365"/>
    <w:p w14:paraId="6845D86C" w14:textId="77777777" w:rsidR="00A43ECF" w:rsidRDefault="00A43ECF" w:rsidP="00035913">
      <w:pPr>
        <w:pStyle w:val="1"/>
      </w:pPr>
      <w:bookmarkStart w:id="0" w:name="_Toc497114614"/>
      <w:r>
        <w:rPr>
          <w:rFonts w:hint="eastAsia"/>
        </w:rPr>
        <w:t>引言</w:t>
      </w:r>
      <w:bookmarkEnd w:id="0"/>
    </w:p>
    <w:p w14:paraId="5A8C9EF8" w14:textId="77777777" w:rsidR="00A43ECF" w:rsidRDefault="00A43ECF" w:rsidP="00FF201A">
      <w:pPr>
        <w:pStyle w:val="2"/>
        <w:numPr>
          <w:ilvl w:val="1"/>
          <w:numId w:val="24"/>
        </w:numPr>
      </w:pPr>
      <w:bookmarkStart w:id="1" w:name="_Toc497114615"/>
      <w:r>
        <w:rPr>
          <w:rFonts w:hint="eastAsia"/>
        </w:rPr>
        <w:t>编写目的</w:t>
      </w:r>
      <w:bookmarkEnd w:id="1"/>
    </w:p>
    <w:p w14:paraId="5FBB73F9" w14:textId="77777777" w:rsidR="002D1FA9" w:rsidRDefault="00E90BC7" w:rsidP="005B4670">
      <w:pPr>
        <w:ind w:firstLineChars="200" w:firstLine="480"/>
      </w:pPr>
      <w:r>
        <w:rPr>
          <w:rFonts w:hint="eastAsia"/>
        </w:rPr>
        <w:t>本文档</w:t>
      </w:r>
      <w:r w:rsidR="000C770E" w:rsidRPr="005B4670">
        <w:rPr>
          <w:rFonts w:hint="eastAsia"/>
        </w:rPr>
        <w:t>的主要任务是把需求分析得到的系统扩展用例图转换为软件结构和数据结构。</w:t>
      </w:r>
      <w:r>
        <w:rPr>
          <w:rFonts w:hint="eastAsia"/>
        </w:rPr>
        <w:t>为了</w:t>
      </w:r>
      <w:r>
        <w:t>将产品需求（</w:t>
      </w:r>
      <w:r>
        <w:rPr>
          <w:rFonts w:hint="eastAsia"/>
        </w:rPr>
        <w:t>详情</w:t>
      </w:r>
      <w:r>
        <w:t>请参见</w:t>
      </w:r>
      <w:hyperlink w:anchor="_参考资料" w:history="1">
        <w:r w:rsidRPr="00E90BC7">
          <w:rPr>
            <w:rStyle w:val="a3"/>
          </w:rPr>
          <w:t>《</w:t>
        </w:r>
        <w:r w:rsidRPr="00E90BC7">
          <w:rPr>
            <w:rStyle w:val="a3"/>
            <w:rFonts w:hint="eastAsia"/>
          </w:rPr>
          <w:t>需求</w:t>
        </w:r>
        <w:r w:rsidRPr="00E90BC7">
          <w:rPr>
            <w:rStyle w:val="a3"/>
          </w:rPr>
          <w:t>分析报告》</w:t>
        </w:r>
      </w:hyperlink>
      <w:r>
        <w:t>）</w:t>
      </w:r>
      <w:r>
        <w:rPr>
          <w:rFonts w:hint="eastAsia"/>
        </w:rPr>
        <w:t>转化</w:t>
      </w:r>
      <w:r>
        <w:t>为</w:t>
      </w:r>
      <w:r>
        <w:rPr>
          <w:rFonts w:hint="eastAsia"/>
        </w:rPr>
        <w:t>相对应</w:t>
      </w:r>
      <w:r>
        <w:t>的软件结构</w:t>
      </w:r>
      <w:r>
        <w:rPr>
          <w:rFonts w:hint="eastAsia"/>
        </w:rPr>
        <w:t>，并</w:t>
      </w:r>
      <w:r>
        <w:t>为后续的详细设计以及项目开发做框架</w:t>
      </w:r>
      <w:r>
        <w:rPr>
          <w:rFonts w:hint="eastAsia"/>
        </w:rPr>
        <w:t>搭建</w:t>
      </w:r>
      <w:r>
        <w:t>，</w:t>
      </w:r>
      <w:r>
        <w:rPr>
          <w:rFonts w:hint="eastAsia"/>
        </w:rPr>
        <w:t>为</w:t>
      </w:r>
      <w:r>
        <w:t>后续项目开发提供基础，</w:t>
      </w:r>
      <w:r w:rsidRPr="00E90BC7">
        <w:rPr>
          <w:rFonts w:hint="eastAsia"/>
        </w:rPr>
        <w:t>项目组成员撰写本文档。</w:t>
      </w:r>
    </w:p>
    <w:p w14:paraId="355CF62B" w14:textId="77777777" w:rsidR="005B5D30" w:rsidRPr="005B4670" w:rsidRDefault="005B4670" w:rsidP="005B5D30">
      <w:pPr>
        <w:ind w:firstLineChars="200" w:firstLine="480"/>
      </w:pPr>
      <w:r w:rsidRPr="005B4670">
        <w:rPr>
          <w:rFonts w:hint="eastAsia"/>
        </w:rPr>
        <w:t>本文档</w:t>
      </w:r>
      <w:r>
        <w:rPr>
          <w:rFonts w:hint="eastAsia"/>
        </w:rPr>
        <w:t>可以</w:t>
      </w:r>
      <w:r w:rsidRPr="005B4670">
        <w:rPr>
          <w:rFonts w:hint="eastAsia"/>
        </w:rPr>
        <w:t>作为</w:t>
      </w:r>
      <w:r w:rsidR="00E90BC7">
        <w:rPr>
          <w:rFonts w:hint="eastAsia"/>
        </w:rPr>
        <w:t>详细</w:t>
      </w:r>
      <w:r w:rsidR="00E90BC7">
        <w:t>设计文档的撰写基础，并在</w:t>
      </w:r>
      <w:r w:rsidRPr="005B4670">
        <w:rPr>
          <w:rFonts w:hint="eastAsia"/>
        </w:rPr>
        <w:t>产品</w:t>
      </w:r>
      <w:r>
        <w:rPr>
          <w:rFonts w:hint="eastAsia"/>
        </w:rPr>
        <w:t>进行开发</w:t>
      </w:r>
      <w:r>
        <w:t>时</w:t>
      </w:r>
      <w:r w:rsidR="00E90BC7">
        <w:rPr>
          <w:rFonts w:hint="eastAsia"/>
        </w:rPr>
        <w:t>作为</w:t>
      </w:r>
      <w:r>
        <w:rPr>
          <w:rFonts w:hint="eastAsia"/>
        </w:rPr>
        <w:t>开发</w:t>
      </w:r>
      <w:r w:rsidRPr="005B4670">
        <w:rPr>
          <w:rFonts w:hint="eastAsia"/>
        </w:rPr>
        <w:t>依</w:t>
      </w:r>
      <w:r w:rsidRPr="005B4670">
        <w:rPr>
          <w:rFonts w:hint="eastAsia"/>
        </w:rPr>
        <w:lastRenderedPageBreak/>
        <w:t>据、</w:t>
      </w:r>
      <w:r w:rsidR="00E90BC7">
        <w:rPr>
          <w:rFonts w:hint="eastAsia"/>
        </w:rPr>
        <w:t>也可</w:t>
      </w:r>
      <w:r w:rsidR="005B5D30">
        <w:rPr>
          <w:rFonts w:hint="eastAsia"/>
        </w:rPr>
        <w:t>作为潜在开发人员（包括产品经理、设计和实现者、</w:t>
      </w:r>
      <w:r w:rsidRPr="005B4670">
        <w:rPr>
          <w:rFonts w:hint="eastAsia"/>
        </w:rPr>
        <w:t>质量保证人员</w:t>
      </w:r>
      <w:r w:rsidR="005B5D30">
        <w:rPr>
          <w:rFonts w:hint="eastAsia"/>
        </w:rPr>
        <w:t>以及产品</w:t>
      </w:r>
      <w:r w:rsidR="005B5D30">
        <w:t>维护人员等</w:t>
      </w:r>
      <w:r w:rsidRPr="005B4670">
        <w:rPr>
          <w:rFonts w:hint="eastAsia"/>
        </w:rPr>
        <w:t>）进行产品</w:t>
      </w:r>
      <w:r w:rsidR="005B5D30">
        <w:rPr>
          <w:rFonts w:hint="eastAsia"/>
        </w:rPr>
        <w:t>测试</w:t>
      </w:r>
      <w:r w:rsidR="005B5D30">
        <w:t>、</w:t>
      </w:r>
      <w:r w:rsidRPr="005B4670">
        <w:rPr>
          <w:rFonts w:hint="eastAsia"/>
        </w:rPr>
        <w:t>确认</w:t>
      </w:r>
      <w:r w:rsidR="00E90BC7">
        <w:rPr>
          <w:rFonts w:hint="eastAsia"/>
        </w:rPr>
        <w:t>、</w:t>
      </w:r>
      <w:r>
        <w:t>评审</w:t>
      </w:r>
      <w:r w:rsidR="00E90BC7">
        <w:rPr>
          <w:rFonts w:hint="eastAsia"/>
        </w:rPr>
        <w:t>和</w:t>
      </w:r>
      <w:r w:rsidR="00E90BC7">
        <w:t>维护</w:t>
      </w:r>
      <w:r w:rsidRPr="005B4670">
        <w:rPr>
          <w:rFonts w:hint="eastAsia"/>
        </w:rPr>
        <w:t>的重要参考资料。</w:t>
      </w:r>
    </w:p>
    <w:p w14:paraId="4A5C99E0" w14:textId="77777777" w:rsidR="00035913" w:rsidRDefault="00A43ECF" w:rsidP="00035913">
      <w:pPr>
        <w:pStyle w:val="2"/>
        <w:numPr>
          <w:ilvl w:val="1"/>
          <w:numId w:val="24"/>
        </w:numPr>
      </w:pPr>
      <w:bookmarkStart w:id="2" w:name="_Toc497114616"/>
      <w:r>
        <w:rPr>
          <w:rFonts w:hint="eastAsia"/>
        </w:rPr>
        <w:t>项目背景</w:t>
      </w:r>
      <w:bookmarkStart w:id="3" w:name="_Toc494316503"/>
      <w:bookmarkEnd w:id="2"/>
    </w:p>
    <w:p w14:paraId="5D880070" w14:textId="77777777" w:rsidR="00035913" w:rsidRPr="00035913" w:rsidRDefault="00035913" w:rsidP="00035913">
      <w:pPr>
        <w:pStyle w:val="af"/>
        <w:keepNext/>
        <w:keepLines/>
        <w:numPr>
          <w:ilvl w:val="1"/>
          <w:numId w:val="26"/>
        </w:numPr>
        <w:spacing w:before="260" w:after="260" w:line="416" w:lineRule="auto"/>
        <w:ind w:firstLineChars="0"/>
        <w:outlineLvl w:val="1"/>
        <w:rPr>
          <w:rFonts w:ascii="Arial" w:eastAsia="黑体" w:hAnsi="Arial"/>
          <w:b/>
          <w:bCs/>
          <w:vanish/>
          <w:sz w:val="32"/>
          <w:szCs w:val="32"/>
        </w:rPr>
      </w:pPr>
    </w:p>
    <w:p w14:paraId="4585AF44" w14:textId="77777777" w:rsidR="00470273" w:rsidRDefault="00470273" w:rsidP="00035913">
      <w:pPr>
        <w:pStyle w:val="3"/>
        <w:keepNext w:val="0"/>
        <w:keepLines w:val="0"/>
        <w:widowControl/>
        <w:numPr>
          <w:ilvl w:val="2"/>
          <w:numId w:val="24"/>
        </w:numPr>
        <w:spacing w:afterLines="50" w:after="156"/>
        <w:jc w:val="left"/>
      </w:pPr>
      <w:bookmarkStart w:id="4" w:name="_Toc497114617"/>
      <w:r w:rsidRPr="00AF3FCE">
        <w:rPr>
          <w:rFonts w:hint="eastAsia"/>
        </w:rPr>
        <w:t>项目的委托单位、开发单位和主管部门</w:t>
      </w:r>
      <w:bookmarkEnd w:id="3"/>
      <w:bookmarkEnd w:id="4"/>
    </w:p>
    <w:p w14:paraId="34A190BB" w14:textId="77777777" w:rsidR="00470273" w:rsidRPr="002D1FA9" w:rsidRDefault="00470273" w:rsidP="002D1FA9">
      <w:pPr>
        <w:ind w:firstLineChars="200" w:firstLine="480"/>
      </w:pPr>
      <w:r w:rsidRPr="002D1FA9">
        <w:rPr>
          <w:rFonts w:hint="eastAsia"/>
        </w:rPr>
        <w:t>本项目为项目组的开源项目，其所有开发工作均没有委托成分。即，开发单位为</w:t>
      </w:r>
      <w:r w:rsidRPr="002D1FA9">
        <w:rPr>
          <w:rFonts w:hint="eastAsia"/>
        </w:rPr>
        <w:t>Dawn-Team</w:t>
      </w:r>
      <w:r w:rsidRPr="002D1FA9">
        <w:rPr>
          <w:rFonts w:hint="eastAsia"/>
        </w:rPr>
        <w:t>的所有成员，其管理工作由</w:t>
      </w:r>
      <w:r w:rsidRPr="002D1FA9">
        <w:rPr>
          <w:rFonts w:hint="eastAsia"/>
        </w:rPr>
        <w:t>Dawn-Team</w:t>
      </w:r>
      <w:r w:rsidRPr="002D1FA9">
        <w:rPr>
          <w:rFonts w:hint="eastAsia"/>
        </w:rPr>
        <w:t>的责任人负责。</w:t>
      </w:r>
    </w:p>
    <w:p w14:paraId="353A2549" w14:textId="77777777" w:rsidR="00470273" w:rsidRDefault="00470273" w:rsidP="00FF201A">
      <w:pPr>
        <w:pStyle w:val="3"/>
        <w:keepNext w:val="0"/>
        <w:keepLines w:val="0"/>
        <w:widowControl/>
        <w:numPr>
          <w:ilvl w:val="2"/>
          <w:numId w:val="24"/>
        </w:numPr>
        <w:spacing w:afterLines="50" w:after="156"/>
        <w:jc w:val="left"/>
      </w:pPr>
      <w:bookmarkStart w:id="5" w:name="_Toc494316504"/>
      <w:bookmarkStart w:id="6" w:name="_Toc497114618"/>
      <w:r w:rsidRPr="00AF3FCE">
        <w:rPr>
          <w:rFonts w:hint="eastAsia"/>
        </w:rPr>
        <w:t>该软件系统与其他</w:t>
      </w:r>
      <w:r>
        <w:rPr>
          <w:rFonts w:hint="eastAsia"/>
        </w:rPr>
        <w:t>系统的关系</w:t>
      </w:r>
      <w:bookmarkEnd w:id="5"/>
      <w:bookmarkEnd w:id="6"/>
    </w:p>
    <w:p w14:paraId="12B522B6" w14:textId="77777777" w:rsidR="00470273" w:rsidRPr="002D1FA9" w:rsidRDefault="00470273" w:rsidP="002D1FA9">
      <w:pPr>
        <w:ind w:firstLineChars="200" w:firstLine="480"/>
      </w:pPr>
      <w:r w:rsidRPr="002D1FA9">
        <w:rPr>
          <w:rFonts w:hint="eastAsia"/>
        </w:rPr>
        <w:t>本软件系统需要</w:t>
      </w:r>
      <w:r w:rsidRPr="002D1FA9">
        <w:rPr>
          <w:rFonts w:hint="eastAsia"/>
        </w:rPr>
        <w:t>RDBMS</w:t>
      </w:r>
      <w:r w:rsidRPr="002D1FA9">
        <w:rPr>
          <w:rFonts w:hint="eastAsia"/>
        </w:rPr>
        <w:t>和</w:t>
      </w:r>
      <w:r w:rsidRPr="002D1FA9">
        <w:rPr>
          <w:rFonts w:hint="eastAsia"/>
        </w:rPr>
        <w:t>NoSQL</w:t>
      </w:r>
      <w:r w:rsidRPr="002D1FA9">
        <w:rPr>
          <w:rFonts w:hint="eastAsia"/>
        </w:rPr>
        <w:t>数据库系统配合使用（参见《可行性分析报告》），故需要依赖于这两个外部系统。在</w:t>
      </w:r>
      <w:r w:rsidRPr="002D1FA9">
        <w:rPr>
          <w:rFonts w:hint="eastAsia"/>
        </w:rPr>
        <w:t>Web</w:t>
      </w:r>
      <w:r w:rsidRPr="002D1FA9">
        <w:rPr>
          <w:rFonts w:hint="eastAsia"/>
        </w:rPr>
        <w:t>实现的过程中，下述软件包库会作为实现的基础：</w:t>
      </w:r>
      <w:r w:rsidRPr="002D1FA9">
        <w:rPr>
          <w:rFonts w:hint="eastAsia"/>
        </w:rPr>
        <w:t>Spring</w:t>
      </w:r>
      <w:r w:rsidRPr="002D1FA9">
        <w:t xml:space="preserve"> </w:t>
      </w:r>
      <w:r w:rsidRPr="002D1FA9">
        <w:rPr>
          <w:rFonts w:hint="eastAsia"/>
        </w:rPr>
        <w:t>Framework</w:t>
      </w:r>
      <w:r w:rsidRPr="002D1FA9">
        <w:rPr>
          <w:rFonts w:hint="eastAsia"/>
        </w:rPr>
        <w:t>，</w:t>
      </w:r>
      <w:r w:rsidRPr="002D1FA9">
        <w:rPr>
          <w:rFonts w:hint="eastAsia"/>
        </w:rPr>
        <w:t>Bootstrap</w:t>
      </w:r>
      <w:r w:rsidRPr="002D1FA9">
        <w:t>, Apache POI</w:t>
      </w:r>
      <w:r w:rsidRPr="002D1FA9">
        <w:rPr>
          <w:rFonts w:hint="eastAsia"/>
        </w:rPr>
        <w:t>。除上述提到的外部系统外，在实际实现的过程中，可能会根据实际运行情况选择</w:t>
      </w:r>
      <w:r w:rsidRPr="002D1FA9">
        <w:rPr>
          <w:rFonts w:hint="eastAsia"/>
        </w:rPr>
        <w:t>Deeplearning</w:t>
      </w:r>
      <w:r w:rsidRPr="002D1FA9">
        <w:t>4J</w:t>
      </w:r>
      <w:r w:rsidRPr="002D1FA9">
        <w:rPr>
          <w:rFonts w:hint="eastAsia"/>
        </w:rPr>
        <w:t>软件包作为软法支持。</w:t>
      </w:r>
    </w:p>
    <w:p w14:paraId="4A0154A4" w14:textId="77777777" w:rsidR="00A43ECF" w:rsidRDefault="00A43ECF" w:rsidP="00FF201A">
      <w:pPr>
        <w:pStyle w:val="2"/>
        <w:numPr>
          <w:ilvl w:val="1"/>
          <w:numId w:val="24"/>
        </w:numPr>
      </w:pPr>
      <w:bookmarkStart w:id="7" w:name="_Toc497114619"/>
      <w:r>
        <w:rPr>
          <w:rFonts w:hint="eastAsia"/>
        </w:rPr>
        <w:t>定义</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6800"/>
      </w:tblGrid>
      <w:tr w:rsidR="00470273" w:rsidRPr="00FD2A68" w14:paraId="05F70069" w14:textId="77777777" w:rsidTr="00223542">
        <w:tc>
          <w:tcPr>
            <w:tcW w:w="1526" w:type="dxa"/>
            <w:shd w:val="clear" w:color="auto" w:fill="auto"/>
          </w:tcPr>
          <w:p w14:paraId="3018FE15" w14:textId="77777777" w:rsidR="00470273" w:rsidRPr="002D1FA9" w:rsidRDefault="00470273" w:rsidP="00223542">
            <w:pPr>
              <w:spacing w:afterLines="50" w:after="156"/>
              <w:rPr>
                <w:b/>
              </w:rPr>
            </w:pPr>
            <w:r w:rsidRPr="002D1FA9">
              <w:rPr>
                <w:rFonts w:hint="eastAsia"/>
                <w:b/>
              </w:rPr>
              <w:t>定义项</w:t>
            </w:r>
          </w:p>
        </w:tc>
        <w:tc>
          <w:tcPr>
            <w:tcW w:w="6996" w:type="dxa"/>
            <w:shd w:val="clear" w:color="auto" w:fill="auto"/>
          </w:tcPr>
          <w:p w14:paraId="49D831B0" w14:textId="77777777" w:rsidR="00470273" w:rsidRPr="002D1FA9" w:rsidRDefault="00470273" w:rsidP="00223542">
            <w:pPr>
              <w:spacing w:afterLines="50" w:after="156"/>
              <w:rPr>
                <w:b/>
              </w:rPr>
            </w:pPr>
            <w:r w:rsidRPr="002D1FA9">
              <w:rPr>
                <w:rFonts w:hint="eastAsia"/>
                <w:b/>
              </w:rPr>
              <w:t>释义</w:t>
            </w:r>
          </w:p>
        </w:tc>
      </w:tr>
      <w:tr w:rsidR="00470273" w14:paraId="42FA3440" w14:textId="77777777" w:rsidTr="00223542">
        <w:tc>
          <w:tcPr>
            <w:tcW w:w="1526" w:type="dxa"/>
            <w:shd w:val="clear" w:color="auto" w:fill="auto"/>
            <w:vAlign w:val="center"/>
          </w:tcPr>
          <w:p w14:paraId="6FD77CF4" w14:textId="77777777" w:rsidR="00470273" w:rsidRPr="002D1FA9" w:rsidRDefault="00470273" w:rsidP="00223542">
            <w:pPr>
              <w:spacing w:afterLines="50" w:after="156"/>
            </w:pPr>
            <w:r w:rsidRPr="002D1FA9">
              <w:rPr>
                <w:rFonts w:hint="eastAsia"/>
              </w:rPr>
              <w:t>Dawn-Team</w:t>
            </w:r>
          </w:p>
        </w:tc>
        <w:tc>
          <w:tcPr>
            <w:tcW w:w="6996" w:type="dxa"/>
            <w:shd w:val="clear" w:color="auto" w:fill="auto"/>
            <w:vAlign w:val="center"/>
          </w:tcPr>
          <w:p w14:paraId="38E1A16A" w14:textId="77777777" w:rsidR="00470273" w:rsidRPr="002D1FA9" w:rsidRDefault="00470273" w:rsidP="00223542">
            <w:pPr>
              <w:spacing w:afterLines="50" w:after="156"/>
            </w:pPr>
            <w:r w:rsidRPr="002D1FA9">
              <w:rPr>
                <w:rFonts w:hint="eastAsia"/>
              </w:rPr>
              <w:t>Dawn</w:t>
            </w:r>
            <w:r w:rsidRPr="002D1FA9">
              <w:rPr>
                <w:rFonts w:hint="eastAsia"/>
              </w:rPr>
              <w:t>项目组成员，详细清单参见</w:t>
            </w:r>
            <w:hyperlink w:anchor="_参考资料" w:history="1">
              <w:r w:rsidRPr="005B5D30">
                <w:rPr>
                  <w:rStyle w:val="a3"/>
                  <w:rFonts w:hint="eastAsia"/>
                </w:rPr>
                <w:t>《可行性研究报告》</w:t>
              </w:r>
            </w:hyperlink>
            <w:r w:rsidRPr="002D1FA9">
              <w:t>1.3</w:t>
            </w:r>
            <w:r w:rsidRPr="002D1FA9">
              <w:rPr>
                <w:rFonts w:hint="eastAsia"/>
              </w:rPr>
              <w:t>节</w:t>
            </w:r>
          </w:p>
        </w:tc>
      </w:tr>
      <w:tr w:rsidR="00470273" w14:paraId="31F3948D" w14:textId="77777777" w:rsidTr="00223542">
        <w:tc>
          <w:tcPr>
            <w:tcW w:w="1526" w:type="dxa"/>
            <w:shd w:val="clear" w:color="auto" w:fill="auto"/>
            <w:vAlign w:val="center"/>
          </w:tcPr>
          <w:p w14:paraId="13B365CD" w14:textId="77777777" w:rsidR="00470273" w:rsidRPr="002D1FA9" w:rsidRDefault="00470273" w:rsidP="00223542">
            <w:pPr>
              <w:spacing w:afterLines="50" w:after="156"/>
            </w:pPr>
            <w:r w:rsidRPr="002D1FA9">
              <w:rPr>
                <w:rFonts w:hint="eastAsia"/>
              </w:rPr>
              <w:t>PMH</w:t>
            </w:r>
          </w:p>
        </w:tc>
        <w:tc>
          <w:tcPr>
            <w:tcW w:w="6996" w:type="dxa"/>
            <w:shd w:val="clear" w:color="auto" w:fill="auto"/>
            <w:vAlign w:val="center"/>
          </w:tcPr>
          <w:p w14:paraId="64552830" w14:textId="77777777" w:rsidR="00470273" w:rsidRPr="002D1FA9" w:rsidRDefault="00470273" w:rsidP="00223542">
            <w:pPr>
              <w:spacing w:afterLines="50" w:after="156"/>
            </w:pPr>
            <w:r w:rsidRPr="002D1FA9">
              <w:rPr>
                <w:rFonts w:hint="eastAsia"/>
              </w:rPr>
              <w:t>Pancakeof</w:t>
            </w:r>
            <w:r w:rsidRPr="002D1FA9">
              <w:t>MountHuang</w:t>
            </w:r>
            <w:r w:rsidRPr="002D1FA9">
              <w:rPr>
                <w:rFonts w:hint="eastAsia"/>
              </w:rPr>
              <w:t>，整个项目的数据预处理部分，附加通用模块构建部分</w:t>
            </w:r>
          </w:p>
        </w:tc>
      </w:tr>
    </w:tbl>
    <w:p w14:paraId="6896BA44" w14:textId="77777777" w:rsidR="00A43ECF" w:rsidRDefault="00A43ECF" w:rsidP="00FF201A">
      <w:pPr>
        <w:pStyle w:val="2"/>
        <w:numPr>
          <w:ilvl w:val="1"/>
          <w:numId w:val="24"/>
        </w:numPr>
      </w:pPr>
      <w:bookmarkStart w:id="8" w:name="_参考资料"/>
      <w:bookmarkStart w:id="9" w:name="_Toc497114620"/>
      <w:bookmarkEnd w:id="8"/>
      <w:r>
        <w:rPr>
          <w:rFonts w:hint="eastAsia"/>
        </w:rPr>
        <w:t>参考资料</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370"/>
        <w:gridCol w:w="787"/>
        <w:gridCol w:w="5461"/>
      </w:tblGrid>
      <w:tr w:rsidR="002D1FA9" w:rsidRPr="00FD2A68" w14:paraId="26D046B3" w14:textId="77777777" w:rsidTr="00FA174B">
        <w:tc>
          <w:tcPr>
            <w:tcW w:w="817" w:type="dxa"/>
            <w:shd w:val="clear" w:color="auto" w:fill="auto"/>
            <w:vAlign w:val="center"/>
          </w:tcPr>
          <w:p w14:paraId="7974A2C2" w14:textId="77777777" w:rsidR="002D1FA9" w:rsidRPr="002D1FA9" w:rsidRDefault="002D1FA9" w:rsidP="00FA174B">
            <w:pPr>
              <w:spacing w:afterLines="50" w:after="156"/>
              <w:rPr>
                <w:b/>
              </w:rPr>
            </w:pPr>
            <w:r w:rsidRPr="002D1FA9">
              <w:rPr>
                <w:rFonts w:hint="eastAsia"/>
                <w:b/>
              </w:rPr>
              <w:t>序号</w:t>
            </w:r>
          </w:p>
        </w:tc>
        <w:tc>
          <w:tcPr>
            <w:tcW w:w="851" w:type="dxa"/>
            <w:shd w:val="clear" w:color="auto" w:fill="auto"/>
            <w:vAlign w:val="center"/>
          </w:tcPr>
          <w:p w14:paraId="0A94E770" w14:textId="77777777" w:rsidR="002D1FA9" w:rsidRPr="002D1FA9" w:rsidRDefault="002D1FA9" w:rsidP="00FA174B">
            <w:pPr>
              <w:spacing w:afterLines="50" w:after="156"/>
              <w:rPr>
                <w:b/>
              </w:rPr>
            </w:pPr>
            <w:r w:rsidRPr="002D1FA9">
              <w:rPr>
                <w:rFonts w:hint="eastAsia"/>
                <w:b/>
              </w:rPr>
              <w:t>名称</w:t>
            </w:r>
          </w:p>
        </w:tc>
        <w:tc>
          <w:tcPr>
            <w:tcW w:w="850" w:type="dxa"/>
            <w:shd w:val="clear" w:color="auto" w:fill="auto"/>
            <w:vAlign w:val="center"/>
          </w:tcPr>
          <w:p w14:paraId="0D7F6A04" w14:textId="77777777" w:rsidR="002D1FA9" w:rsidRPr="002D1FA9" w:rsidRDefault="002D1FA9" w:rsidP="00FA174B">
            <w:pPr>
              <w:spacing w:afterLines="50" w:after="156"/>
              <w:rPr>
                <w:b/>
              </w:rPr>
            </w:pPr>
            <w:r w:rsidRPr="002D1FA9">
              <w:rPr>
                <w:rFonts w:hint="eastAsia"/>
                <w:b/>
              </w:rPr>
              <w:t>类型</w:t>
            </w:r>
          </w:p>
        </w:tc>
        <w:tc>
          <w:tcPr>
            <w:tcW w:w="6004" w:type="dxa"/>
            <w:shd w:val="clear" w:color="auto" w:fill="auto"/>
            <w:vAlign w:val="center"/>
          </w:tcPr>
          <w:p w14:paraId="6C12C303" w14:textId="77777777" w:rsidR="002D1FA9" w:rsidRPr="002D1FA9" w:rsidRDefault="002D1FA9" w:rsidP="00FA174B">
            <w:pPr>
              <w:spacing w:afterLines="50" w:after="156"/>
              <w:rPr>
                <w:b/>
              </w:rPr>
            </w:pPr>
            <w:r w:rsidRPr="002D1FA9">
              <w:rPr>
                <w:rFonts w:hint="eastAsia"/>
                <w:b/>
              </w:rPr>
              <w:t>备注</w:t>
            </w:r>
          </w:p>
        </w:tc>
      </w:tr>
      <w:tr w:rsidR="002D1FA9" w14:paraId="44007510" w14:textId="77777777" w:rsidTr="00FA174B">
        <w:tc>
          <w:tcPr>
            <w:tcW w:w="817" w:type="dxa"/>
            <w:shd w:val="clear" w:color="auto" w:fill="auto"/>
            <w:vAlign w:val="center"/>
          </w:tcPr>
          <w:p w14:paraId="1F34F734" w14:textId="77777777" w:rsidR="002D1FA9" w:rsidRPr="002D1FA9" w:rsidRDefault="002D1FA9" w:rsidP="00FA174B">
            <w:pPr>
              <w:spacing w:afterLines="50" w:after="156"/>
            </w:pPr>
            <w:r w:rsidRPr="002D1FA9">
              <w:rPr>
                <w:rFonts w:hint="eastAsia"/>
              </w:rPr>
              <w:t>1</w:t>
            </w:r>
          </w:p>
        </w:tc>
        <w:tc>
          <w:tcPr>
            <w:tcW w:w="851" w:type="dxa"/>
            <w:shd w:val="clear" w:color="auto" w:fill="auto"/>
            <w:vAlign w:val="center"/>
          </w:tcPr>
          <w:p w14:paraId="4DFC45E1" w14:textId="77777777" w:rsidR="002D1FA9" w:rsidRPr="002D1FA9" w:rsidRDefault="002D1FA9" w:rsidP="00FA174B">
            <w:pPr>
              <w:spacing w:afterLines="50" w:after="156"/>
            </w:pPr>
            <w:r w:rsidRPr="002D1FA9">
              <w:rPr>
                <w:rFonts w:hint="eastAsia"/>
              </w:rPr>
              <w:t>《可行性分析报告》</w:t>
            </w:r>
          </w:p>
        </w:tc>
        <w:tc>
          <w:tcPr>
            <w:tcW w:w="850" w:type="dxa"/>
            <w:shd w:val="clear" w:color="auto" w:fill="auto"/>
            <w:vAlign w:val="center"/>
          </w:tcPr>
          <w:p w14:paraId="6211A739" w14:textId="77777777" w:rsidR="002D1FA9" w:rsidRPr="002D1FA9" w:rsidRDefault="002D1FA9" w:rsidP="00FA174B">
            <w:pPr>
              <w:spacing w:afterLines="50" w:after="156"/>
            </w:pPr>
            <w:r w:rsidRPr="002D1FA9">
              <w:rPr>
                <w:rFonts w:hint="eastAsia"/>
              </w:rPr>
              <w:t>项目文档</w:t>
            </w:r>
          </w:p>
        </w:tc>
        <w:tc>
          <w:tcPr>
            <w:tcW w:w="6004" w:type="dxa"/>
            <w:shd w:val="clear" w:color="auto" w:fill="auto"/>
            <w:vAlign w:val="center"/>
          </w:tcPr>
          <w:p w14:paraId="5A49116B" w14:textId="77777777" w:rsidR="002D1FA9" w:rsidRP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hyperlink r:id="rId13" w:history="1">
              <w:r w:rsidRPr="002D1FA9">
                <w:rPr>
                  <w:rFonts w:hint="eastAsia"/>
                </w:rPr>
                <w:t>Github@dawn/master</w:t>
              </w:r>
            </w:hyperlink>
          </w:p>
          <w:p w14:paraId="402E1C4C" w14:textId="52A5E923" w:rsidR="002D1FA9" w:rsidRPr="002D1FA9" w:rsidRDefault="00C83D1D" w:rsidP="00FA174B">
            <w:pPr>
              <w:spacing w:afterLines="50" w:after="156"/>
            </w:pPr>
            <w:commentRangeStart w:id="10"/>
            <w:r w:rsidRPr="002D1FA9">
              <w:rPr>
                <w:noProof/>
              </w:rPr>
              <w:drawing>
                <wp:inline distT="0" distB="0" distL="0" distR="0" wp14:anchorId="07999ECC" wp14:editId="352B2136">
                  <wp:extent cx="538480" cy="538480"/>
                  <wp:effectExtent l="0" t="0" r="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480" cy="538480"/>
                          </a:xfrm>
                          <a:prstGeom prst="rect">
                            <a:avLst/>
                          </a:prstGeom>
                          <a:noFill/>
                          <a:ln>
                            <a:noFill/>
                          </a:ln>
                        </pic:spPr>
                      </pic:pic>
                    </a:graphicData>
                  </a:graphic>
                </wp:inline>
              </w:drawing>
            </w:r>
            <w:commentRangeEnd w:id="10"/>
            <w:r w:rsidR="00DF380B">
              <w:rPr>
                <w:rStyle w:val="ab"/>
              </w:rPr>
              <w:commentReference w:id="10"/>
            </w:r>
          </w:p>
        </w:tc>
      </w:tr>
      <w:tr w:rsidR="002D1FA9" w14:paraId="17DA1C6C" w14:textId="77777777" w:rsidTr="00FA174B">
        <w:tc>
          <w:tcPr>
            <w:tcW w:w="817" w:type="dxa"/>
            <w:shd w:val="clear" w:color="auto" w:fill="auto"/>
            <w:vAlign w:val="center"/>
          </w:tcPr>
          <w:p w14:paraId="6097BE67" w14:textId="77777777" w:rsidR="002D1FA9" w:rsidRPr="002D1FA9" w:rsidRDefault="002D1FA9" w:rsidP="00FA174B">
            <w:pPr>
              <w:spacing w:afterLines="50" w:after="156"/>
            </w:pPr>
            <w:r>
              <w:rPr>
                <w:rFonts w:hint="eastAsia"/>
              </w:rPr>
              <w:t>2</w:t>
            </w:r>
          </w:p>
        </w:tc>
        <w:tc>
          <w:tcPr>
            <w:tcW w:w="851" w:type="dxa"/>
            <w:shd w:val="clear" w:color="auto" w:fill="auto"/>
            <w:vAlign w:val="center"/>
          </w:tcPr>
          <w:p w14:paraId="38705C38" w14:textId="77777777" w:rsidR="002D1FA9" w:rsidRPr="002D1FA9" w:rsidRDefault="002D1FA9" w:rsidP="00FA174B">
            <w:pPr>
              <w:spacing w:afterLines="50" w:after="156"/>
            </w:pPr>
            <w:r>
              <w:rPr>
                <w:rFonts w:hint="eastAsia"/>
              </w:rPr>
              <w:t>《需求</w:t>
            </w:r>
            <w:r w:rsidRPr="002D1FA9">
              <w:rPr>
                <w:rFonts w:hint="eastAsia"/>
              </w:rPr>
              <w:t>分析报告》</w:t>
            </w:r>
          </w:p>
        </w:tc>
        <w:tc>
          <w:tcPr>
            <w:tcW w:w="850" w:type="dxa"/>
            <w:shd w:val="clear" w:color="auto" w:fill="auto"/>
            <w:vAlign w:val="center"/>
          </w:tcPr>
          <w:p w14:paraId="498EB246" w14:textId="77777777" w:rsidR="002D1FA9" w:rsidRPr="002D1FA9" w:rsidRDefault="002D1FA9" w:rsidP="00FA174B">
            <w:pPr>
              <w:spacing w:afterLines="50" w:after="156"/>
            </w:pPr>
            <w:r>
              <w:rPr>
                <w:rFonts w:hint="eastAsia"/>
              </w:rPr>
              <w:t>项目文档</w:t>
            </w:r>
          </w:p>
        </w:tc>
        <w:tc>
          <w:tcPr>
            <w:tcW w:w="6004" w:type="dxa"/>
            <w:shd w:val="clear" w:color="auto" w:fill="auto"/>
            <w:vAlign w:val="center"/>
          </w:tcPr>
          <w:p w14:paraId="025A10C8" w14:textId="71D9AA85" w:rsid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r w:rsidR="00426549">
              <w:fldChar w:fldCharType="begin"/>
            </w:r>
            <w:ins w:id="11" w:author="Ash Morgan" w:date="2017-10-30T15:56:00Z">
              <w:r w:rsidR="00DF380B">
                <w:instrText>HYPERLINK "https://github.com/Dawn-</w:instrText>
              </w:r>
              <w:r w:rsidR="00DF380B">
                <w:lastRenderedPageBreak/>
                <w:instrText>Team/dawn/blob/Outline_Design/PancakeofMountHuang/Doc/Outline%20design.docx"</w:instrText>
              </w:r>
            </w:ins>
            <w:del w:id="12" w:author="Ash Morgan" w:date="2017-10-30T15:56:00Z">
              <w:r w:rsidR="00426549" w:rsidDel="00DF380B">
                <w:delInstrText xml:space="preserve"> HYPERLINK "https://github.com/Dawn-Team/dawn/blob/master/Doc/1.Feasibility%20Study%20Report.docx" </w:delInstrText>
              </w:r>
            </w:del>
            <w:ins w:id="13" w:author="Ash Morgan" w:date="2017-10-30T15:56:00Z"/>
            <w:r w:rsidR="00426549">
              <w:fldChar w:fldCharType="separate"/>
            </w:r>
            <w:r w:rsidRPr="002D1FA9">
              <w:rPr>
                <w:rFonts w:hint="eastAsia"/>
              </w:rPr>
              <w:t>Github@dawn/m</w:t>
            </w:r>
            <w:r w:rsidRPr="002D1FA9">
              <w:rPr>
                <w:rFonts w:hint="eastAsia"/>
              </w:rPr>
              <w:t>a</w:t>
            </w:r>
            <w:r w:rsidRPr="002D1FA9">
              <w:rPr>
                <w:rFonts w:hint="eastAsia"/>
              </w:rPr>
              <w:t>ster</w:t>
            </w:r>
            <w:r w:rsidR="00426549">
              <w:fldChar w:fldCharType="end"/>
            </w:r>
          </w:p>
          <w:p w14:paraId="54428AF8" w14:textId="417C7B27" w:rsidR="002D1FA9" w:rsidRPr="002D1FA9" w:rsidRDefault="00C83D1D" w:rsidP="00FA174B">
            <w:pPr>
              <w:spacing w:afterLines="50" w:after="156"/>
            </w:pPr>
            <w:r>
              <w:rPr>
                <w:rFonts w:ascii="微软雅黑" w:eastAsia="微软雅黑" w:hAnsi="微软雅黑"/>
                <w:noProof/>
                <w:color w:val="FFFFFF"/>
              </w:rPr>
              <w:drawing>
                <wp:inline distT="0" distB="0" distL="0" distR="0" wp14:anchorId="2B6DA8F7" wp14:editId="0CDE26A0">
                  <wp:extent cx="528955" cy="528955"/>
                  <wp:effectExtent l="0" t="0" r="0" b="0"/>
                  <wp:docPr id="3" name="图片 3" descr="Specification of P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ation of PH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955" cy="528955"/>
                          </a:xfrm>
                          <a:prstGeom prst="rect">
                            <a:avLst/>
                          </a:prstGeom>
                          <a:noFill/>
                          <a:ln>
                            <a:noFill/>
                          </a:ln>
                        </pic:spPr>
                      </pic:pic>
                    </a:graphicData>
                  </a:graphic>
                </wp:inline>
              </w:drawing>
            </w:r>
            <w:r w:rsidR="002D1FA9">
              <w:rPr>
                <w:rStyle w:val="ab"/>
              </w:rPr>
              <w:commentReference w:id="14"/>
            </w:r>
          </w:p>
        </w:tc>
      </w:tr>
      <w:tr w:rsidR="002D1FA9" w14:paraId="25C5AC6F" w14:textId="77777777" w:rsidTr="00FA174B">
        <w:tc>
          <w:tcPr>
            <w:tcW w:w="817" w:type="dxa"/>
            <w:shd w:val="clear" w:color="auto" w:fill="auto"/>
            <w:vAlign w:val="center"/>
          </w:tcPr>
          <w:p w14:paraId="25811AED" w14:textId="77777777" w:rsidR="002D1FA9" w:rsidRPr="002D1FA9" w:rsidRDefault="002D1FA9" w:rsidP="00FA174B">
            <w:pPr>
              <w:spacing w:afterLines="50" w:after="156"/>
            </w:pPr>
            <w:r>
              <w:rPr>
                <w:rFonts w:hint="eastAsia"/>
              </w:rPr>
              <w:lastRenderedPageBreak/>
              <w:t>3</w:t>
            </w:r>
          </w:p>
        </w:tc>
        <w:tc>
          <w:tcPr>
            <w:tcW w:w="851" w:type="dxa"/>
            <w:shd w:val="clear" w:color="auto" w:fill="auto"/>
            <w:vAlign w:val="center"/>
          </w:tcPr>
          <w:p w14:paraId="64F2B8B5" w14:textId="77777777" w:rsidR="002D1FA9" w:rsidRPr="002D1FA9" w:rsidRDefault="002D1FA9" w:rsidP="00FA174B">
            <w:pPr>
              <w:spacing w:afterLines="50" w:after="156"/>
            </w:pPr>
            <w:r w:rsidRPr="002D1FA9">
              <w:t>runoob.com</w:t>
            </w:r>
          </w:p>
        </w:tc>
        <w:tc>
          <w:tcPr>
            <w:tcW w:w="850" w:type="dxa"/>
            <w:shd w:val="clear" w:color="auto" w:fill="auto"/>
            <w:vAlign w:val="center"/>
          </w:tcPr>
          <w:p w14:paraId="4EA4E3F3" w14:textId="77777777" w:rsidR="002D1FA9" w:rsidRPr="002D1FA9" w:rsidRDefault="002D1FA9" w:rsidP="00FA174B">
            <w:pPr>
              <w:spacing w:afterLines="50" w:after="156"/>
            </w:pPr>
            <w:r w:rsidRPr="002D1FA9">
              <w:rPr>
                <w:rFonts w:hint="eastAsia"/>
              </w:rPr>
              <w:t>网站</w:t>
            </w:r>
          </w:p>
        </w:tc>
        <w:tc>
          <w:tcPr>
            <w:tcW w:w="6004" w:type="dxa"/>
            <w:shd w:val="clear" w:color="auto" w:fill="auto"/>
            <w:vAlign w:val="center"/>
          </w:tcPr>
          <w:p w14:paraId="26C9C635" w14:textId="77777777" w:rsidR="002D1FA9" w:rsidRPr="002D1FA9" w:rsidRDefault="00426549" w:rsidP="00FA174B">
            <w:pPr>
              <w:spacing w:afterLines="50" w:after="156"/>
            </w:pPr>
            <w:hyperlink r:id="rId17" w:history="1">
              <w:r w:rsidR="002D1FA9" w:rsidRPr="002D1FA9">
                <w:t>http://www.runoob.com</w:t>
              </w:r>
            </w:hyperlink>
          </w:p>
        </w:tc>
      </w:tr>
      <w:tr w:rsidR="002D1FA9" w14:paraId="2423C509" w14:textId="77777777" w:rsidTr="00FA174B">
        <w:tc>
          <w:tcPr>
            <w:tcW w:w="817" w:type="dxa"/>
            <w:shd w:val="clear" w:color="auto" w:fill="auto"/>
            <w:vAlign w:val="center"/>
          </w:tcPr>
          <w:p w14:paraId="2B74D540" w14:textId="77777777" w:rsidR="002D1FA9" w:rsidRPr="002D1FA9" w:rsidRDefault="002D1FA9" w:rsidP="00FA174B">
            <w:pPr>
              <w:spacing w:afterLines="50" w:after="156"/>
            </w:pPr>
            <w:r>
              <w:rPr>
                <w:rFonts w:hint="eastAsia"/>
              </w:rPr>
              <w:t>4</w:t>
            </w:r>
          </w:p>
        </w:tc>
        <w:tc>
          <w:tcPr>
            <w:tcW w:w="851" w:type="dxa"/>
            <w:shd w:val="clear" w:color="auto" w:fill="auto"/>
            <w:vAlign w:val="center"/>
          </w:tcPr>
          <w:p w14:paraId="3C25B132" w14:textId="77777777" w:rsidR="002D1FA9" w:rsidRPr="002D1FA9" w:rsidRDefault="002D1FA9" w:rsidP="00FA174B">
            <w:pPr>
              <w:spacing w:afterLines="50" w:after="156"/>
            </w:pPr>
            <w:r w:rsidRPr="002D1FA9">
              <w:rPr>
                <w:rFonts w:hint="eastAsia"/>
              </w:rPr>
              <w:t>百度百科</w:t>
            </w:r>
            <w:r w:rsidRPr="002D1FA9">
              <w:rPr>
                <w:rFonts w:hint="eastAsia"/>
              </w:rPr>
              <w:t>MongoDB</w:t>
            </w:r>
          </w:p>
        </w:tc>
        <w:tc>
          <w:tcPr>
            <w:tcW w:w="850" w:type="dxa"/>
            <w:shd w:val="clear" w:color="auto" w:fill="auto"/>
            <w:vAlign w:val="center"/>
          </w:tcPr>
          <w:p w14:paraId="0D0BA6CE" w14:textId="77777777" w:rsidR="002D1FA9" w:rsidRPr="002D1FA9" w:rsidRDefault="002D1FA9" w:rsidP="00FA174B">
            <w:pPr>
              <w:spacing w:afterLines="50" w:after="156"/>
            </w:pPr>
            <w:r w:rsidRPr="002D1FA9">
              <w:t>W</w:t>
            </w:r>
            <w:r w:rsidRPr="002D1FA9">
              <w:rPr>
                <w:rFonts w:hint="eastAsia"/>
              </w:rPr>
              <w:t>iki</w:t>
            </w:r>
            <w:r w:rsidRPr="002D1FA9">
              <w:rPr>
                <w:rFonts w:hint="eastAsia"/>
              </w:rPr>
              <w:t>网站</w:t>
            </w:r>
          </w:p>
        </w:tc>
        <w:tc>
          <w:tcPr>
            <w:tcW w:w="6004" w:type="dxa"/>
            <w:shd w:val="clear" w:color="auto" w:fill="auto"/>
            <w:vAlign w:val="center"/>
          </w:tcPr>
          <w:p w14:paraId="130AE5EF" w14:textId="77777777" w:rsidR="002D1FA9" w:rsidRPr="002D1FA9" w:rsidRDefault="00426549" w:rsidP="00FA174B">
            <w:pPr>
              <w:spacing w:afterLines="50" w:after="156"/>
            </w:pPr>
            <w:hyperlink r:id="rId18" w:history="1">
              <w:r w:rsidR="002D1FA9" w:rsidRPr="002D1FA9">
                <w:t>https://baike.baidu.com/item/mongodb/60411</w:t>
              </w:r>
            </w:hyperlink>
          </w:p>
        </w:tc>
      </w:tr>
      <w:tr w:rsidR="002D1FA9" w14:paraId="36C83BA5" w14:textId="77777777" w:rsidTr="00FA174B">
        <w:tc>
          <w:tcPr>
            <w:tcW w:w="817" w:type="dxa"/>
            <w:shd w:val="clear" w:color="auto" w:fill="auto"/>
            <w:vAlign w:val="center"/>
          </w:tcPr>
          <w:p w14:paraId="0B4AC17D" w14:textId="77777777" w:rsidR="002D1FA9" w:rsidRPr="002D1FA9" w:rsidRDefault="0060669F" w:rsidP="00FA174B">
            <w:pPr>
              <w:spacing w:afterLines="50" w:after="156"/>
            </w:pPr>
            <w:r>
              <w:t>--</w:t>
            </w:r>
          </w:p>
        </w:tc>
        <w:tc>
          <w:tcPr>
            <w:tcW w:w="851" w:type="dxa"/>
            <w:shd w:val="clear" w:color="auto" w:fill="auto"/>
            <w:vAlign w:val="center"/>
          </w:tcPr>
          <w:p w14:paraId="4DED9C5F" w14:textId="77777777" w:rsidR="002D1FA9" w:rsidRPr="002D1FA9" w:rsidRDefault="0060669F" w:rsidP="00FA174B">
            <w:pPr>
              <w:spacing w:afterLines="50" w:after="156"/>
            </w:pPr>
            <w:r>
              <w:t>--</w:t>
            </w:r>
          </w:p>
        </w:tc>
        <w:tc>
          <w:tcPr>
            <w:tcW w:w="850" w:type="dxa"/>
            <w:shd w:val="clear" w:color="auto" w:fill="auto"/>
            <w:vAlign w:val="center"/>
          </w:tcPr>
          <w:p w14:paraId="2F94B8B0" w14:textId="77777777" w:rsidR="002D1FA9" w:rsidRPr="002D1FA9" w:rsidRDefault="0060669F" w:rsidP="00FA174B">
            <w:pPr>
              <w:spacing w:afterLines="50" w:after="156"/>
            </w:pPr>
            <w:r>
              <w:t>--</w:t>
            </w:r>
          </w:p>
        </w:tc>
        <w:tc>
          <w:tcPr>
            <w:tcW w:w="6004" w:type="dxa"/>
            <w:shd w:val="clear" w:color="auto" w:fill="auto"/>
            <w:vAlign w:val="center"/>
          </w:tcPr>
          <w:p w14:paraId="777DF90C" w14:textId="77777777" w:rsidR="002D1FA9" w:rsidRPr="002D1FA9" w:rsidRDefault="0060669F" w:rsidP="00FA174B">
            <w:pPr>
              <w:spacing w:afterLines="50" w:after="156"/>
            </w:pPr>
            <w:r>
              <w:t>--</w:t>
            </w:r>
          </w:p>
        </w:tc>
      </w:tr>
    </w:tbl>
    <w:p w14:paraId="3AA4ED34" w14:textId="77777777" w:rsidR="002D1FA9" w:rsidRPr="002D1FA9" w:rsidRDefault="002D1FA9" w:rsidP="002D1FA9"/>
    <w:p w14:paraId="642CA992" w14:textId="77777777" w:rsidR="00A43ECF" w:rsidRDefault="003B3153" w:rsidP="00035913">
      <w:pPr>
        <w:pStyle w:val="1"/>
      </w:pPr>
      <w:r>
        <w:br w:type="page"/>
      </w:r>
      <w:bookmarkStart w:id="15" w:name="_Toc497114621"/>
      <w:r w:rsidR="00A43ECF">
        <w:rPr>
          <w:rFonts w:hint="eastAsia"/>
        </w:rPr>
        <w:lastRenderedPageBreak/>
        <w:t>任务概述</w:t>
      </w:r>
      <w:bookmarkEnd w:id="15"/>
    </w:p>
    <w:p w14:paraId="20724365" w14:textId="77777777" w:rsidR="00A43ECF" w:rsidRDefault="00A43ECF" w:rsidP="00FF201A">
      <w:pPr>
        <w:pStyle w:val="2"/>
      </w:pPr>
      <w:bookmarkStart w:id="16" w:name="_Toc497114622"/>
      <w:r>
        <w:rPr>
          <w:rFonts w:hint="eastAsia"/>
        </w:rPr>
        <w:t>目标</w:t>
      </w:r>
      <w:bookmarkEnd w:id="16"/>
    </w:p>
    <w:p w14:paraId="5A904F1C" w14:textId="77777777" w:rsidR="005E103A" w:rsidRPr="005E103A" w:rsidRDefault="005E103A" w:rsidP="005E103A">
      <w:pPr>
        <w:widowControl/>
        <w:spacing w:afterLines="50" w:after="156"/>
        <w:ind w:firstLineChars="200" w:firstLine="480"/>
        <w:jc w:val="left"/>
      </w:pPr>
      <w:r w:rsidRPr="005E103A">
        <w:rPr>
          <w:rFonts w:hint="eastAsia"/>
        </w:rPr>
        <w:t>在限定的时间内完成对</w:t>
      </w:r>
      <w:r w:rsidRPr="005E103A">
        <w:rPr>
          <w:rFonts w:hint="eastAsia"/>
        </w:rPr>
        <w:t>PMH</w:t>
      </w:r>
      <w:r w:rsidRPr="005E103A">
        <w:rPr>
          <w:rFonts w:hint="eastAsia"/>
        </w:rPr>
        <w:t>的分析、设计、实现和测试，保证其功能基本实现，在能够进行数据预处理功能的基础之上，基本使用时没有运行异常，能够处理协调好多用户同时使用的场景，适当处理好并发能力，适当保证用户使用系统的安全能力。</w:t>
      </w:r>
    </w:p>
    <w:p w14:paraId="6D37C1B5" w14:textId="77777777" w:rsidR="005E103A" w:rsidRPr="005E103A" w:rsidRDefault="005E103A" w:rsidP="005E103A">
      <w:pPr>
        <w:widowControl/>
        <w:spacing w:afterLines="50" w:after="156"/>
        <w:ind w:firstLineChars="200" w:firstLine="480"/>
        <w:jc w:val="left"/>
      </w:pPr>
      <w:r w:rsidRPr="005E103A">
        <w:rPr>
          <w:rFonts w:hint="eastAsia"/>
        </w:rPr>
        <w:t>其他关于整个项目的目标描述，参见</w:t>
      </w:r>
      <w:hyperlink w:anchor="_参考资料" w:history="1">
        <w:r w:rsidRPr="005E103A">
          <w:rPr>
            <w:rFonts w:hint="eastAsia"/>
            <w:color w:val="0000FF"/>
            <w:u w:val="single"/>
          </w:rPr>
          <w:t>《可行性研究报告》</w:t>
        </w:r>
      </w:hyperlink>
      <w:r w:rsidRPr="005E103A">
        <w:rPr>
          <w:rFonts w:hint="eastAsia"/>
        </w:rPr>
        <w:t>第二节。</w:t>
      </w:r>
    </w:p>
    <w:p w14:paraId="0F0F231C" w14:textId="77777777" w:rsidR="00A43ECF" w:rsidRDefault="005E103A">
      <w:pPr>
        <w:pStyle w:val="2"/>
      </w:pPr>
      <w:bookmarkStart w:id="17" w:name="_Toc497114623"/>
      <w:r>
        <w:rPr>
          <w:rFonts w:hint="eastAsia"/>
        </w:rPr>
        <w:t>运行环境</w:t>
      </w:r>
      <w:bookmarkEnd w:id="17"/>
    </w:p>
    <w:p w14:paraId="52C2A171" w14:textId="77777777" w:rsidR="005E103A" w:rsidRDefault="005E103A" w:rsidP="005E103A">
      <w:pPr>
        <w:ind w:left="420"/>
      </w:pPr>
      <w:r>
        <w:rPr>
          <w:rFonts w:hint="eastAsia"/>
        </w:rPr>
        <w:t>关于整个</w:t>
      </w:r>
      <w:r>
        <w:t>项目的实际运行环境描述，请参见</w:t>
      </w:r>
      <w:hyperlink w:anchor="_参考资料" w:history="1">
        <w:r w:rsidRPr="005E103A">
          <w:rPr>
            <w:rStyle w:val="a3"/>
          </w:rPr>
          <w:t>《</w:t>
        </w:r>
        <w:r w:rsidRPr="005E103A">
          <w:rPr>
            <w:rStyle w:val="a3"/>
            <w:rFonts w:hint="eastAsia"/>
          </w:rPr>
          <w:t>需求</w:t>
        </w:r>
        <w:r w:rsidRPr="005E103A">
          <w:rPr>
            <w:rStyle w:val="a3"/>
          </w:rPr>
          <w:t>分析报告》</w:t>
        </w:r>
      </w:hyperlink>
      <w:r>
        <w:rPr>
          <w:rFonts w:hint="eastAsia"/>
        </w:rPr>
        <w:t>2.2</w:t>
      </w:r>
      <w:r>
        <w:rPr>
          <w:rFonts w:hint="eastAsia"/>
        </w:rPr>
        <w:t>节</w:t>
      </w:r>
      <w:r>
        <w:t>。</w:t>
      </w:r>
    </w:p>
    <w:p w14:paraId="0FB855B4" w14:textId="77777777" w:rsidR="005E103A" w:rsidRDefault="005E103A" w:rsidP="005E103A">
      <w:pPr>
        <w:pStyle w:val="2"/>
        <w:widowControl/>
        <w:spacing w:afterLines="50" w:after="156"/>
        <w:jc w:val="left"/>
      </w:pPr>
      <w:bookmarkStart w:id="18" w:name="_Toc494316510"/>
      <w:bookmarkStart w:id="19" w:name="_Toc497114624"/>
      <w:r>
        <w:rPr>
          <w:rFonts w:hint="eastAsia"/>
        </w:rPr>
        <w:t>条件与限制</w:t>
      </w:r>
      <w:bookmarkEnd w:id="18"/>
      <w:bookmarkEnd w:id="19"/>
    </w:p>
    <w:p w14:paraId="2DBC9237"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对于用户用于进行数据预处理的数据，需要满足一定规格的数据格式，并且，在用户上传文件之前就进行应该提供相关的提示、说明和下载。</w:t>
      </w:r>
    </w:p>
    <w:p w14:paraId="364207D2"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对于用户用于进行数据预处理的数据，应当遵守相关法律法规规定且系统不保证其数据安全，系统应当在用户使用系统前进行有效的提示和说明。</w:t>
      </w:r>
    </w:p>
    <w:p w14:paraId="1E32D3D7" w14:textId="77777777" w:rsidR="005E103A" w:rsidRPr="005E103A" w:rsidRDefault="005E103A" w:rsidP="005E103A">
      <w:pPr>
        <w:widowControl/>
        <w:numPr>
          <w:ilvl w:val="0"/>
          <w:numId w:val="29"/>
        </w:numPr>
        <w:spacing w:afterLines="50" w:after="156"/>
        <w:jc w:val="left"/>
      </w:pPr>
      <w:r w:rsidRPr="005E103A">
        <w:rPr>
          <w:rFonts w:hint="eastAsia"/>
        </w:rPr>
        <w:t>其他未尽条件与限制内容，参见</w:t>
      </w:r>
      <w:hyperlink w:anchor="_参考资料" w:history="1">
        <w:r w:rsidRPr="005E103A">
          <w:rPr>
            <w:rFonts w:hint="eastAsia"/>
            <w:color w:val="0000FF"/>
            <w:u w:val="single"/>
          </w:rPr>
          <w:t>《可行性研究报告》</w:t>
        </w:r>
      </w:hyperlink>
      <w:r w:rsidRPr="005E103A">
        <w:rPr>
          <w:rFonts w:hint="eastAsia"/>
        </w:rPr>
        <w:t>第二节。</w:t>
      </w:r>
    </w:p>
    <w:p w14:paraId="1EF59CB3" w14:textId="77777777" w:rsidR="00A43ECF" w:rsidRDefault="00A43ECF">
      <w:pPr>
        <w:pStyle w:val="1"/>
      </w:pPr>
      <w:bookmarkStart w:id="20" w:name="_Toc497114625"/>
      <w:r>
        <w:rPr>
          <w:rFonts w:hint="eastAsia"/>
        </w:rPr>
        <w:t>总体设计</w:t>
      </w:r>
      <w:bookmarkEnd w:id="20"/>
    </w:p>
    <w:p w14:paraId="4F893E57" w14:textId="77777777" w:rsidR="00A43ECF" w:rsidRDefault="00A43ECF">
      <w:pPr>
        <w:pStyle w:val="2"/>
      </w:pPr>
      <w:bookmarkStart w:id="21" w:name="_Toc497114626"/>
      <w:r>
        <w:rPr>
          <w:rFonts w:hint="eastAsia"/>
        </w:rPr>
        <w:t>处理流程</w:t>
      </w:r>
      <w:bookmarkEnd w:id="21"/>
    </w:p>
    <w:p w14:paraId="5F297C1A" w14:textId="77777777" w:rsidR="009D0644" w:rsidRPr="00546B69" w:rsidRDefault="005F4C56" w:rsidP="00546B69">
      <w:pPr>
        <w:widowControl/>
        <w:spacing w:afterLines="50" w:after="156"/>
        <w:ind w:firstLineChars="200" w:firstLine="480"/>
        <w:jc w:val="left"/>
      </w:pPr>
      <w:r w:rsidRPr="00546B69">
        <w:rPr>
          <w:rFonts w:hint="eastAsia"/>
        </w:rPr>
        <w:t>本产品</w:t>
      </w:r>
      <w:r w:rsidRPr="00546B69">
        <w:t>的处理流程主要以数据为核心，围绕数据</w:t>
      </w:r>
      <w:r w:rsidRPr="00546B69">
        <w:rPr>
          <w:rFonts w:hint="eastAsia"/>
        </w:rPr>
        <w:t>源</w:t>
      </w:r>
      <w:r w:rsidRPr="00546B69">
        <w:t>，进行展开。</w:t>
      </w:r>
    </w:p>
    <w:p w14:paraId="558ACBE2" w14:textId="77777777" w:rsidR="005F4C56" w:rsidRDefault="005F4C56" w:rsidP="00546B69">
      <w:pPr>
        <w:widowControl/>
        <w:spacing w:afterLines="50" w:after="156"/>
        <w:ind w:firstLineChars="200" w:firstLine="480"/>
        <w:jc w:val="left"/>
      </w:pPr>
      <w:r w:rsidRPr="00546B69">
        <w:rPr>
          <w:rFonts w:hint="eastAsia"/>
        </w:rPr>
        <w:t>首先</w:t>
      </w:r>
      <w:r w:rsidRPr="00546B69">
        <w:t>，用户</w:t>
      </w:r>
      <w:r w:rsidR="00546B69">
        <w:t>可以通过注册账号，来登录系统。</w:t>
      </w:r>
      <w:r w:rsidR="00546B69">
        <w:rPr>
          <w:rFonts w:hint="eastAsia"/>
        </w:rPr>
        <w:t>在用户</w:t>
      </w:r>
      <w:r w:rsidR="00546B69">
        <w:t>登录后</w:t>
      </w:r>
      <w:r w:rsidR="00546B69">
        <w:rPr>
          <w:rFonts w:hint="eastAsia"/>
        </w:rPr>
        <w:t>，</w:t>
      </w:r>
      <w:r w:rsidR="00546B69">
        <w:t>可以选择数据预处理功能</w:t>
      </w:r>
      <w:r w:rsidR="00546B69">
        <w:rPr>
          <w:rFonts w:hint="eastAsia"/>
        </w:rPr>
        <w:t>。</w:t>
      </w:r>
    </w:p>
    <w:p w14:paraId="48BC8028" w14:textId="77777777" w:rsidR="00D94BA1" w:rsidRDefault="00D94BA1" w:rsidP="00D94BA1">
      <w:pPr>
        <w:widowControl/>
        <w:spacing w:afterLines="50" w:after="156"/>
        <w:ind w:firstLineChars="200" w:firstLine="480"/>
        <w:jc w:val="left"/>
      </w:pPr>
      <w:r>
        <w:rPr>
          <w:rFonts w:hint="eastAsia"/>
        </w:rPr>
        <w:t>如</w:t>
      </w:r>
      <w:r>
        <w:t>图</w:t>
      </w:r>
      <w:r w:rsidR="009C352C">
        <w:rPr>
          <w:rFonts w:hint="eastAsia"/>
        </w:rPr>
        <w:t>1</w:t>
      </w:r>
      <w:r>
        <w:t>所示</w:t>
      </w:r>
      <w:r>
        <w:rPr>
          <w:rFonts w:hint="eastAsia"/>
        </w:rPr>
        <w:t>，</w:t>
      </w:r>
      <w:r w:rsidR="00546B69">
        <w:rPr>
          <w:rFonts w:hint="eastAsia"/>
        </w:rPr>
        <w:t>在</w:t>
      </w:r>
      <w:r w:rsidR="00546B69">
        <w:t>数据预处理模块中，用户需要先选择需要处理的</w:t>
      </w:r>
      <w:del w:id="22" w:author="Arvin Si.Chuan" w:date="2017-10-30T14:00:00Z">
        <w:r w:rsidR="00546B69" w:rsidDel="004C2750">
          <w:delText>文件</w:delText>
        </w:r>
      </w:del>
      <w:ins w:id="23" w:author="Arvin Si.Chuan" w:date="2017-10-30T14:00:00Z">
        <w:r w:rsidR="004C2750">
          <w:rPr>
            <w:rFonts w:hint="eastAsia"/>
          </w:rPr>
          <w:t>数据</w:t>
        </w:r>
      </w:ins>
      <w:r w:rsidR="00546B69">
        <w:t>，如果在个人账户中</w:t>
      </w:r>
      <w:r w:rsidR="00546B69">
        <w:rPr>
          <w:rFonts w:hint="eastAsia"/>
        </w:rPr>
        <w:t>不存</w:t>
      </w:r>
      <w:r w:rsidR="00546B69">
        <w:t>在需要的可选</w:t>
      </w:r>
      <w:del w:id="24" w:author="Arvin Si.Chuan" w:date="2017-10-30T14:00:00Z">
        <w:r w:rsidR="00546B69" w:rsidDel="004C2750">
          <w:delText>文件</w:delText>
        </w:r>
      </w:del>
      <w:ins w:id="25" w:author="Arvin Si.Chuan" w:date="2017-10-30T14:00:00Z">
        <w:r w:rsidR="004C2750">
          <w:rPr>
            <w:rFonts w:hint="eastAsia"/>
          </w:rPr>
          <w:t>数据记录</w:t>
        </w:r>
      </w:ins>
      <w:r w:rsidR="00546B69">
        <w:t>，则需要上传本地文件到</w:t>
      </w:r>
      <w:r w:rsidR="00546B69">
        <w:rPr>
          <w:rFonts w:hint="eastAsia"/>
        </w:rPr>
        <w:t>文件</w:t>
      </w:r>
      <w:r w:rsidR="00546B69">
        <w:t>服务器，然后</w:t>
      </w:r>
      <w:r w:rsidR="00546B69">
        <w:rPr>
          <w:rFonts w:hint="eastAsia"/>
        </w:rPr>
        <w:t>再</w:t>
      </w:r>
      <w:r w:rsidR="00546B69">
        <w:t>进行</w:t>
      </w:r>
      <w:r w:rsidR="00546B69">
        <w:rPr>
          <w:rFonts w:hint="eastAsia"/>
        </w:rPr>
        <w:t>数据</w:t>
      </w:r>
      <w:r w:rsidR="00546B69">
        <w:t>预处理。</w:t>
      </w:r>
      <w:r w:rsidR="002819E9">
        <w:rPr>
          <w:rFonts w:hint="eastAsia"/>
        </w:rPr>
        <w:t>在</w:t>
      </w:r>
      <w:del w:id="26" w:author="Arvin Si.Chuan" w:date="2017-10-30T14:02:00Z">
        <w:r w:rsidR="002819E9" w:rsidDel="004C2750">
          <w:rPr>
            <w:rFonts w:hint="eastAsia"/>
          </w:rPr>
          <w:delText>进过</w:delText>
        </w:r>
      </w:del>
      <w:ins w:id="27" w:author="Arvin Si.Chuan" w:date="2017-10-30T14:02:00Z">
        <w:r w:rsidR="004C2750">
          <w:rPr>
            <w:rFonts w:hint="eastAsia"/>
          </w:rPr>
          <w:t>经过</w:t>
        </w:r>
      </w:ins>
      <w:r w:rsidR="002819E9">
        <w:t>一段时间的</w:t>
      </w:r>
      <w:del w:id="28" w:author="Arvin Si.Chuan" w:date="2017-10-30T14:02:00Z">
        <w:r w:rsidR="002819E9" w:rsidDel="004C2750">
          <w:rPr>
            <w:rFonts w:hint="eastAsia"/>
          </w:rPr>
          <w:delText>等待</w:delText>
        </w:r>
      </w:del>
      <w:ins w:id="29" w:author="Arvin Si.Chuan" w:date="2017-10-30T14:02:00Z">
        <w:r w:rsidR="004C2750">
          <w:rPr>
            <w:rFonts w:hint="eastAsia"/>
          </w:rPr>
          <w:t>计算</w:t>
        </w:r>
      </w:ins>
      <w:r w:rsidR="002819E9">
        <w:t>之后，</w:t>
      </w:r>
      <w:r w:rsidR="002819E9">
        <w:rPr>
          <w:rFonts w:hint="eastAsia"/>
        </w:rPr>
        <w:t>可以</w:t>
      </w:r>
      <w:r w:rsidR="002819E9">
        <w:t>在个人</w:t>
      </w:r>
      <w:del w:id="30" w:author="Arvin Si.Chuan" w:date="2017-10-30T14:03:00Z">
        <w:r w:rsidR="002819E9" w:rsidDel="004C2750">
          <w:rPr>
            <w:rFonts w:hint="eastAsia"/>
          </w:rPr>
          <w:delText>文件</w:delText>
        </w:r>
      </w:del>
      <w:ins w:id="31" w:author="Arvin Si.Chuan" w:date="2017-10-30T14:03:00Z">
        <w:r w:rsidR="004C2750">
          <w:rPr>
            <w:rFonts w:hint="eastAsia"/>
          </w:rPr>
          <w:t>项目</w:t>
        </w:r>
      </w:ins>
      <w:r w:rsidR="002819E9">
        <w:t>中查看处理后的</w:t>
      </w:r>
      <w:r w:rsidR="002819E9">
        <w:rPr>
          <w:rFonts w:hint="eastAsia"/>
        </w:rPr>
        <w:t>数据</w:t>
      </w:r>
      <w:del w:id="32" w:author="Arvin Si.Chuan" w:date="2017-10-30T14:03:00Z">
        <w:r w:rsidR="002819E9" w:rsidDel="004C2750">
          <w:delText>文件</w:delText>
        </w:r>
      </w:del>
      <w:r w:rsidR="002819E9">
        <w:t>。</w:t>
      </w:r>
    </w:p>
    <w:p w14:paraId="028D5D52" w14:textId="1F853FE9" w:rsidR="00072D3D" w:rsidRPr="00072D3D" w:rsidRDefault="00072D3D">
      <w:pPr>
        <w:widowControl/>
        <w:spacing w:afterLines="50" w:after="156"/>
        <w:jc w:val="center"/>
        <w:pPrChange w:id="33" w:author="Arvin Si.Chuan" w:date="2017-10-30T14:52:00Z">
          <w:pPr>
            <w:widowControl/>
            <w:spacing w:afterLines="50" w:after="156"/>
            <w:ind w:left="420"/>
            <w:jc w:val="center"/>
          </w:pPr>
        </w:pPrChange>
      </w:pPr>
      <w:r>
        <w:rPr>
          <w:rStyle w:val="ab"/>
        </w:rPr>
        <w:lastRenderedPageBreak/>
        <w:commentReference w:id="34"/>
      </w:r>
      <w:ins w:id="35" w:author="Arvin Si.Chuan" w:date="2017-10-30T14:58:00Z">
        <w:r w:rsidR="009329F2">
          <w:object w:dxaOrig="19073" w:dyaOrig="8086" w14:anchorId="7C24C5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5.5pt" o:ole="">
              <v:imagedata r:id="rId19" o:title=""/>
            </v:shape>
            <o:OLEObject Type="Embed" ProgID="Visio.Drawing.15" ShapeID="_x0000_i1025" DrawAspect="Content" ObjectID="_1570884754" r:id="rId20"/>
          </w:object>
        </w:r>
      </w:ins>
    </w:p>
    <w:p w14:paraId="0441BDA7" w14:textId="77777777" w:rsidR="009C352C" w:rsidRPr="009C352C" w:rsidRDefault="009C352C" w:rsidP="009C352C">
      <w:pPr>
        <w:widowControl/>
        <w:numPr>
          <w:ilvl w:val="0"/>
          <w:numId w:val="31"/>
        </w:numPr>
        <w:spacing w:afterLines="50" w:after="156"/>
        <w:jc w:val="center"/>
      </w:pPr>
      <w:r>
        <w:rPr>
          <w:rFonts w:hint="eastAsia"/>
        </w:rPr>
        <w:t>用户操作</w:t>
      </w:r>
      <w:r>
        <w:t>流程</w:t>
      </w:r>
    </w:p>
    <w:p w14:paraId="69155F3F" w14:textId="77777777" w:rsidR="009C352C" w:rsidRDefault="009C352C" w:rsidP="009C352C">
      <w:pPr>
        <w:widowControl/>
        <w:spacing w:afterLines="50" w:after="156"/>
        <w:ind w:firstLineChars="200" w:firstLine="480"/>
        <w:jc w:val="left"/>
      </w:pPr>
      <w:r>
        <w:rPr>
          <w:rFonts w:hint="eastAsia"/>
        </w:rPr>
        <w:t>在</w:t>
      </w:r>
      <w:r>
        <w:t>数据预处理结束后，会在数据库中</w:t>
      </w:r>
      <w:del w:id="36" w:author="Arvin Si.Chuan" w:date="2017-10-30T14:03:00Z">
        <w:r w:rsidDel="004C2750">
          <w:rPr>
            <w:rFonts w:hint="eastAsia"/>
          </w:rPr>
          <w:delText>生成一个数据源</w:delText>
        </w:r>
      </w:del>
      <w:ins w:id="37" w:author="Arvin Si.Chuan" w:date="2017-10-30T14:03:00Z">
        <w:r w:rsidR="004C2750">
          <w:rPr>
            <w:rFonts w:hint="eastAsia"/>
          </w:rPr>
          <w:t>存储处理后的</w:t>
        </w:r>
      </w:ins>
      <w:ins w:id="38" w:author="Arvin Si.Chuan" w:date="2017-10-30T14:04:00Z">
        <w:r w:rsidR="004C2750">
          <w:rPr>
            <w:rFonts w:hint="eastAsia"/>
          </w:rPr>
          <w:t>数据</w:t>
        </w:r>
      </w:ins>
      <w:r>
        <w:rPr>
          <w:rFonts w:hint="eastAsia"/>
        </w:rPr>
        <w:t>，</w:t>
      </w:r>
      <w:del w:id="39" w:author="Arvin Si.Chuan" w:date="2017-10-30T14:04:00Z">
        <w:r w:rsidDel="004C2750">
          <w:rPr>
            <w:rFonts w:hint="eastAsia"/>
          </w:rPr>
          <w:delText>可以提供给</w:delText>
        </w:r>
      </w:del>
      <w:ins w:id="40" w:author="Arvin Si.Chuan" w:date="2017-10-30T14:04:00Z">
        <w:r w:rsidR="004C2750">
          <w:rPr>
            <w:rFonts w:hint="eastAsia"/>
          </w:rPr>
          <w:t>以便向</w:t>
        </w:r>
      </w:ins>
      <w:r>
        <w:t>后续模块的开发</w:t>
      </w:r>
      <w:del w:id="41" w:author="Arvin Si.Chuan" w:date="2017-10-30T14:04:00Z">
        <w:r w:rsidDel="004C2750">
          <w:rPr>
            <w:rFonts w:hint="eastAsia"/>
          </w:rPr>
          <w:delText>所调用或者提供给外部接口调用</w:delText>
        </w:r>
      </w:del>
      <w:ins w:id="42" w:author="Arvin Si.Chuan" w:date="2017-10-30T14:04:00Z">
        <w:r w:rsidR="004C2750">
          <w:rPr>
            <w:rFonts w:hint="eastAsia"/>
          </w:rPr>
          <w:t>使用</w:t>
        </w:r>
      </w:ins>
      <w:r>
        <w:rPr>
          <w:rFonts w:hint="eastAsia"/>
        </w:rPr>
        <w:t>。</w:t>
      </w:r>
    </w:p>
    <w:p w14:paraId="73F3F1D4" w14:textId="77777777" w:rsidR="00334482" w:rsidRDefault="00334482" w:rsidP="009C352C">
      <w:pPr>
        <w:widowControl/>
        <w:spacing w:afterLines="50" w:after="156"/>
        <w:ind w:firstLineChars="200" w:firstLine="480"/>
        <w:jc w:val="left"/>
      </w:pPr>
      <w:r>
        <w:rPr>
          <w:rFonts w:hint="eastAsia"/>
        </w:rPr>
        <w:t>如</w:t>
      </w:r>
      <w:r>
        <w:t>图</w:t>
      </w:r>
      <w:r>
        <w:t>2</w:t>
      </w:r>
      <w:r>
        <w:rPr>
          <w:rFonts w:hint="eastAsia"/>
        </w:rPr>
        <w:t>所示</w:t>
      </w:r>
      <w:r>
        <w:t>，</w:t>
      </w:r>
      <w:r>
        <w:rPr>
          <w:rFonts w:hint="eastAsia"/>
        </w:rPr>
        <w:t>在</w:t>
      </w:r>
      <w:r>
        <w:t>数据</w:t>
      </w:r>
      <w:r>
        <w:rPr>
          <w:rFonts w:hint="eastAsia"/>
        </w:rPr>
        <w:t>预处理</w:t>
      </w:r>
      <w:r>
        <w:t>过程中，系统</w:t>
      </w:r>
      <w:del w:id="43" w:author="Arvin Si.Chuan" w:date="2017-10-30T14:05:00Z">
        <w:r w:rsidDel="004C2750">
          <w:rPr>
            <w:rFonts w:hint="eastAsia"/>
          </w:rPr>
          <w:delText>从文件服务器中读取数据源</w:delText>
        </w:r>
      </w:del>
      <w:ins w:id="44" w:author="Arvin Si.Chuan" w:date="2017-10-30T14:05:00Z">
        <w:r w:rsidR="004C2750">
          <w:rPr>
            <w:rFonts w:hint="eastAsia"/>
          </w:rPr>
          <w:t>经过数据源接口读入数据</w:t>
        </w:r>
      </w:ins>
      <w:r>
        <w:rPr>
          <w:rFonts w:hint="eastAsia"/>
        </w:rPr>
        <w:t>，</w:t>
      </w:r>
      <w:r>
        <w:t>然后</w:t>
      </w:r>
      <w:r w:rsidR="00D22A31">
        <w:rPr>
          <w:rFonts w:hint="eastAsia"/>
        </w:rPr>
        <w:t>进行表头</w:t>
      </w:r>
      <w:r w:rsidR="00D22A31">
        <w:t>抽取</w:t>
      </w:r>
      <w:del w:id="45" w:author="Arvin Si.Chuan" w:date="2017-10-30T14:05:00Z">
        <w:r w:rsidR="00D22A31" w:rsidDel="004C2750">
          <w:rPr>
            <w:rFonts w:hint="eastAsia"/>
          </w:rPr>
          <w:delText>，然后</w:delText>
        </w:r>
      </w:del>
      <w:ins w:id="46" w:author="Arvin Si.Chuan" w:date="2017-10-30T14:05:00Z">
        <w:r w:rsidR="004C2750">
          <w:rPr>
            <w:rFonts w:hint="eastAsia"/>
          </w:rPr>
          <w:t>、</w:t>
        </w:r>
      </w:ins>
      <w:r w:rsidR="00D22A31">
        <w:rPr>
          <w:rFonts w:hint="eastAsia"/>
        </w:rPr>
        <w:t>反馈</w:t>
      </w:r>
      <w:r w:rsidR="00D22A31">
        <w:t>到界面，由客户选择</w:t>
      </w:r>
      <w:r w:rsidR="00D22A31">
        <w:rPr>
          <w:rFonts w:hint="eastAsia"/>
        </w:rPr>
        <w:t>待</w:t>
      </w:r>
      <w:r w:rsidR="00D22A31">
        <w:t>计算</w:t>
      </w:r>
      <w:r w:rsidR="00D22A31">
        <w:rPr>
          <w:rFonts w:hint="eastAsia"/>
        </w:rPr>
        <w:t>的</w:t>
      </w:r>
      <w:r w:rsidR="00D22A31">
        <w:t>列</w:t>
      </w:r>
      <w:r w:rsidR="00D22A31">
        <w:rPr>
          <w:rFonts w:hint="eastAsia"/>
        </w:rPr>
        <w:t>，</w:t>
      </w:r>
      <w:r w:rsidR="00D22A31">
        <w:t>选择完成后</w:t>
      </w:r>
      <w:r w:rsidR="00D22A31">
        <w:rPr>
          <w:rFonts w:hint="eastAsia"/>
        </w:rPr>
        <w:t>，</w:t>
      </w:r>
      <w:r w:rsidR="00D22A31">
        <w:t>系统对</w:t>
      </w:r>
      <w:ins w:id="47" w:author="Arvin Si.Chuan" w:date="2017-10-30T14:08:00Z">
        <w:r w:rsidR="001268FC">
          <w:rPr>
            <w:rFonts w:hint="eastAsia"/>
          </w:rPr>
          <w:t>相对应的</w:t>
        </w:r>
      </w:ins>
      <w:r w:rsidR="00D22A31">
        <w:t>数据</w:t>
      </w:r>
      <w:del w:id="48" w:author="Arvin Si.Chuan" w:date="2017-10-30T14:08:00Z">
        <w:r w:rsidR="00D22A31" w:rsidDel="001268FC">
          <w:rPr>
            <w:rFonts w:hint="eastAsia"/>
          </w:rPr>
          <w:delText>进行数据清洗、数据运算和数据存储</w:delText>
        </w:r>
      </w:del>
      <w:ins w:id="49" w:author="Arvin Si.Chuan" w:date="2017-10-30T14:08:00Z">
        <w:r w:rsidR="001268FC">
          <w:rPr>
            <w:rFonts w:hint="eastAsia"/>
          </w:rPr>
          <w:t>建立数据预处理任务（一次任务包括：数据清洗、附加数据运算和数据</w:t>
        </w:r>
      </w:ins>
      <w:ins w:id="50" w:author="Arvin Si.Chuan" w:date="2017-10-30T14:09:00Z">
        <w:r w:rsidR="001268FC">
          <w:rPr>
            <w:rFonts w:hint="eastAsia"/>
          </w:rPr>
          <w:t>存储</w:t>
        </w:r>
      </w:ins>
      <w:ins w:id="51" w:author="Arvin Si.Chuan" w:date="2017-10-30T14:08:00Z">
        <w:r w:rsidR="001268FC">
          <w:rPr>
            <w:rFonts w:hint="eastAsia"/>
          </w:rPr>
          <w:t>），</w:t>
        </w:r>
      </w:ins>
      <w:ins w:id="52" w:author="Arvin Si.Chuan" w:date="2017-10-30T14:09:00Z">
        <w:r w:rsidR="001268FC">
          <w:rPr>
            <w:rFonts w:hint="eastAsia"/>
          </w:rPr>
          <w:t>而后将任务交由任务调度器执行，任务调度器在执行完成这一个任务后，该任务的生命周期即结束</w:t>
        </w:r>
      </w:ins>
      <w:r w:rsidR="00D22A31">
        <w:rPr>
          <w:rFonts w:hint="eastAsia"/>
        </w:rPr>
        <w:t>。</w:t>
      </w:r>
    </w:p>
    <w:p w14:paraId="70914FE4" w14:textId="371D9274" w:rsidR="00072D3D" w:rsidRDefault="00072D3D" w:rsidP="00072D3D">
      <w:pPr>
        <w:widowControl/>
        <w:spacing w:afterLines="50" w:after="156"/>
        <w:ind w:firstLineChars="200" w:firstLine="420"/>
        <w:jc w:val="center"/>
      </w:pPr>
      <w:r>
        <w:rPr>
          <w:rStyle w:val="ab"/>
        </w:rPr>
        <w:commentReference w:id="53"/>
      </w:r>
      <w:ins w:id="54" w:author="Arvin Si.Chuan" w:date="2017-10-30T15:15:00Z">
        <w:r w:rsidR="00F77CBE">
          <w:object w:dxaOrig="15788" w:dyaOrig="9856" w14:anchorId="49208B7E">
            <v:shape id="_x0000_i1026" type="#_x0000_t75" style="width:415.5pt;height:259.5pt" o:ole="">
              <v:imagedata r:id="rId21" o:title=""/>
            </v:shape>
            <o:OLEObject Type="Embed" ProgID="Visio.Drawing.15" ShapeID="_x0000_i1026" DrawAspect="Content" ObjectID="_1570884755" r:id="rId22"/>
          </w:object>
        </w:r>
      </w:ins>
    </w:p>
    <w:p w14:paraId="11B2E407" w14:textId="77777777" w:rsidR="004E57BA" w:rsidRPr="004E57BA" w:rsidRDefault="004E57BA" w:rsidP="004E57BA">
      <w:pPr>
        <w:widowControl/>
        <w:numPr>
          <w:ilvl w:val="0"/>
          <w:numId w:val="31"/>
        </w:numPr>
        <w:spacing w:afterLines="50" w:after="156"/>
        <w:jc w:val="center"/>
      </w:pPr>
      <w:r>
        <w:t>数据</w:t>
      </w:r>
      <w:r>
        <w:rPr>
          <w:rFonts w:hint="eastAsia"/>
        </w:rPr>
        <w:t>预处理处理</w:t>
      </w:r>
      <w:r>
        <w:t>流程</w:t>
      </w:r>
    </w:p>
    <w:p w14:paraId="16E2A04F" w14:textId="77777777" w:rsidR="00A43ECF" w:rsidRDefault="00D94BA1">
      <w:pPr>
        <w:pStyle w:val="2"/>
      </w:pPr>
      <w:bookmarkStart w:id="55" w:name="_Toc497114627"/>
      <w:r>
        <w:rPr>
          <w:rFonts w:hint="eastAsia"/>
        </w:rPr>
        <w:t>总体结构</w:t>
      </w:r>
      <w:r w:rsidR="00A43ECF">
        <w:rPr>
          <w:rFonts w:hint="eastAsia"/>
        </w:rPr>
        <w:t>设计</w:t>
      </w:r>
      <w:bookmarkEnd w:id="55"/>
    </w:p>
    <w:p w14:paraId="0F2CC048" w14:textId="77777777" w:rsidR="00DC72A0" w:rsidRDefault="00DC72A0" w:rsidP="00DC72A0">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42D94BDE" w14:textId="48D22766" w:rsidR="00EF5D03" w:rsidRDefault="00C83D1D" w:rsidP="00EF5D03">
      <w:pPr>
        <w:jc w:val="center"/>
        <w:rPr>
          <w:rFonts w:eastAsia="Times New Roman"/>
        </w:rPr>
      </w:pPr>
      <w:r>
        <w:rPr>
          <w:rFonts w:eastAsia="Times New Roman"/>
          <w:noProof/>
        </w:rPr>
        <w:lastRenderedPageBreak/>
        <w:drawing>
          <wp:inline distT="0" distB="0" distL="0" distR="0" wp14:anchorId="28F7CFB1" wp14:editId="22699DA9">
            <wp:extent cx="3314700"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254068F4" w14:textId="77777777" w:rsidR="00EF5D03" w:rsidRPr="00EF5D03" w:rsidRDefault="00EF5D03" w:rsidP="009C352C">
      <w:pPr>
        <w:widowControl/>
        <w:numPr>
          <w:ilvl w:val="0"/>
          <w:numId w:val="31"/>
        </w:numPr>
        <w:spacing w:afterLines="50" w:after="156"/>
        <w:jc w:val="center"/>
      </w:pPr>
      <w:r>
        <w:rPr>
          <w:rFonts w:hint="eastAsia"/>
        </w:rPr>
        <w:t>完整</w:t>
      </w:r>
      <w:r>
        <w:t>产品的程序组件图</w:t>
      </w:r>
    </w:p>
    <w:p w14:paraId="3307224C" w14:textId="77777777" w:rsidR="00A43ECF" w:rsidRDefault="00A43ECF">
      <w:pPr>
        <w:pStyle w:val="2"/>
      </w:pPr>
      <w:bookmarkStart w:id="56" w:name="_Toc497114628"/>
      <w:r>
        <w:rPr>
          <w:rFonts w:hint="eastAsia"/>
        </w:rPr>
        <w:t>功能分配</w:t>
      </w:r>
      <w:bookmarkEnd w:id="56"/>
    </w:p>
    <w:p w14:paraId="33BB864A" w14:textId="77777777" w:rsidR="00A43ECF" w:rsidRDefault="00643F2B" w:rsidP="00025078">
      <w:r>
        <w:rPr>
          <w:rFonts w:hint="eastAsia"/>
        </w:rPr>
        <w:t>根据</w:t>
      </w:r>
      <w:hyperlink w:anchor="_参考资料" w:history="1">
        <w:r w:rsidRPr="00CB6EAC">
          <w:rPr>
            <w:rStyle w:val="a3"/>
            <w:rFonts w:hint="eastAsia"/>
          </w:rPr>
          <w:t>《</w:t>
        </w:r>
        <w:r w:rsidRPr="00CB6EAC">
          <w:rPr>
            <w:rStyle w:val="a3"/>
          </w:rPr>
          <w:t>需求分析</w:t>
        </w:r>
        <w:r w:rsidRPr="00CB6EAC">
          <w:rPr>
            <w:rStyle w:val="a3"/>
            <w:rFonts w:hint="eastAsia"/>
          </w:rPr>
          <w:t>报告》</w:t>
        </w:r>
      </w:hyperlink>
      <w:r w:rsidR="00CB6EAC">
        <w:rPr>
          <w:rFonts w:hint="eastAsia"/>
        </w:rPr>
        <w:t>中</w:t>
      </w:r>
      <w:r w:rsidR="00CB6EAC">
        <w:t>所描述的需求，我们将本产品的系统功能分为如下几种</w:t>
      </w:r>
      <w:r w:rsidR="0002507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798"/>
        <w:gridCol w:w="5693"/>
      </w:tblGrid>
      <w:tr w:rsidR="00025078" w:rsidRPr="001268FC" w14:paraId="0BBEA435" w14:textId="77777777" w:rsidTr="006965D4">
        <w:tc>
          <w:tcPr>
            <w:tcW w:w="8522" w:type="dxa"/>
            <w:gridSpan w:val="3"/>
            <w:shd w:val="clear" w:color="auto" w:fill="C5E0B3"/>
          </w:tcPr>
          <w:p w14:paraId="3C1BA611" w14:textId="77777777" w:rsidR="00025078" w:rsidRPr="001268FC" w:rsidRDefault="00025078" w:rsidP="00025078">
            <w:pPr>
              <w:rPr>
                <w:b/>
                <w:rPrChange w:id="57" w:author="Arvin Si.Chuan" w:date="2017-10-30T14:11:00Z">
                  <w:rPr/>
                </w:rPrChange>
              </w:rPr>
            </w:pPr>
            <w:r w:rsidRPr="001268FC">
              <w:rPr>
                <w:rFonts w:hint="eastAsia"/>
                <w:b/>
                <w:rPrChange w:id="58" w:author="Arvin Si.Chuan" w:date="2017-10-30T14:11:00Z">
                  <w:rPr>
                    <w:rFonts w:hint="eastAsia"/>
                  </w:rPr>
                </w:rPrChange>
              </w:rPr>
              <w:t>通用模块</w:t>
            </w:r>
          </w:p>
        </w:tc>
      </w:tr>
      <w:tr w:rsidR="00025078" w:rsidRPr="001268FC" w14:paraId="5D615F1B" w14:textId="77777777" w:rsidTr="00C67988">
        <w:tc>
          <w:tcPr>
            <w:tcW w:w="817" w:type="dxa"/>
            <w:shd w:val="clear" w:color="auto" w:fill="auto"/>
          </w:tcPr>
          <w:p w14:paraId="2BAE4A6A" w14:textId="77777777" w:rsidR="00025078" w:rsidRPr="001268FC" w:rsidRDefault="00025078" w:rsidP="00025078">
            <w:pPr>
              <w:rPr>
                <w:b/>
                <w:rPrChange w:id="59" w:author="Arvin Si.Chuan" w:date="2017-10-30T14:11:00Z">
                  <w:rPr/>
                </w:rPrChange>
              </w:rPr>
            </w:pPr>
            <w:r w:rsidRPr="001268FC">
              <w:rPr>
                <w:rFonts w:hint="eastAsia"/>
                <w:b/>
                <w:rPrChange w:id="60" w:author="Arvin Si.Chuan" w:date="2017-10-30T14:11:00Z">
                  <w:rPr>
                    <w:rFonts w:hint="eastAsia"/>
                  </w:rPr>
                </w:rPrChange>
              </w:rPr>
              <w:t>编号</w:t>
            </w:r>
          </w:p>
        </w:tc>
        <w:tc>
          <w:tcPr>
            <w:tcW w:w="1843" w:type="dxa"/>
            <w:shd w:val="clear" w:color="auto" w:fill="auto"/>
          </w:tcPr>
          <w:p w14:paraId="58699115" w14:textId="77777777" w:rsidR="00025078" w:rsidRPr="001268FC" w:rsidRDefault="00025078" w:rsidP="00025078">
            <w:pPr>
              <w:rPr>
                <w:b/>
                <w:rPrChange w:id="61" w:author="Arvin Si.Chuan" w:date="2017-10-30T14:11:00Z">
                  <w:rPr/>
                </w:rPrChange>
              </w:rPr>
            </w:pPr>
            <w:r w:rsidRPr="001268FC">
              <w:rPr>
                <w:rFonts w:hint="eastAsia"/>
                <w:b/>
                <w:rPrChange w:id="62" w:author="Arvin Si.Chuan" w:date="2017-10-30T14:11:00Z">
                  <w:rPr>
                    <w:rFonts w:hint="eastAsia"/>
                  </w:rPr>
                </w:rPrChange>
              </w:rPr>
              <w:t>功能名称</w:t>
            </w:r>
          </w:p>
        </w:tc>
        <w:tc>
          <w:tcPr>
            <w:tcW w:w="5862" w:type="dxa"/>
            <w:shd w:val="clear" w:color="auto" w:fill="auto"/>
          </w:tcPr>
          <w:p w14:paraId="64EFC4E5" w14:textId="77777777" w:rsidR="00025078" w:rsidRPr="001268FC" w:rsidRDefault="00025078" w:rsidP="00025078">
            <w:pPr>
              <w:rPr>
                <w:b/>
                <w:rPrChange w:id="63" w:author="Arvin Si.Chuan" w:date="2017-10-30T14:11:00Z">
                  <w:rPr/>
                </w:rPrChange>
              </w:rPr>
            </w:pPr>
            <w:r w:rsidRPr="001268FC">
              <w:rPr>
                <w:rFonts w:hint="eastAsia"/>
                <w:b/>
                <w:rPrChange w:id="64" w:author="Arvin Si.Chuan" w:date="2017-10-30T14:11:00Z">
                  <w:rPr>
                    <w:rFonts w:hint="eastAsia"/>
                  </w:rPr>
                </w:rPrChange>
              </w:rPr>
              <w:t>对应需求</w:t>
            </w:r>
          </w:p>
        </w:tc>
      </w:tr>
      <w:tr w:rsidR="00025078" w14:paraId="35B5B357" w14:textId="77777777" w:rsidTr="00C67988">
        <w:tc>
          <w:tcPr>
            <w:tcW w:w="817" w:type="dxa"/>
            <w:shd w:val="clear" w:color="auto" w:fill="auto"/>
          </w:tcPr>
          <w:p w14:paraId="7B8A6772" w14:textId="77777777" w:rsidR="00025078" w:rsidRPr="00D74BAD" w:rsidRDefault="00025078" w:rsidP="00025078">
            <w:r w:rsidRPr="00D74BAD">
              <w:rPr>
                <w:rFonts w:hint="eastAsia"/>
              </w:rPr>
              <w:t>1</w:t>
            </w:r>
          </w:p>
        </w:tc>
        <w:tc>
          <w:tcPr>
            <w:tcW w:w="1843" w:type="dxa"/>
            <w:shd w:val="clear" w:color="auto" w:fill="auto"/>
          </w:tcPr>
          <w:p w14:paraId="07AF7C0D" w14:textId="77777777" w:rsidR="00025078" w:rsidRPr="00D74BAD" w:rsidRDefault="00025078" w:rsidP="00025078">
            <w:r w:rsidRPr="00D74BAD">
              <w:rPr>
                <w:rFonts w:hint="eastAsia"/>
              </w:rPr>
              <w:t>用户</w:t>
            </w:r>
            <w:r w:rsidRPr="00D74BAD">
              <w:t>模块</w:t>
            </w:r>
          </w:p>
        </w:tc>
        <w:tc>
          <w:tcPr>
            <w:tcW w:w="5862" w:type="dxa"/>
            <w:shd w:val="clear" w:color="auto" w:fill="auto"/>
          </w:tcPr>
          <w:p w14:paraId="7236A71B" w14:textId="77777777" w:rsidR="00025078" w:rsidRPr="00D74BAD" w:rsidRDefault="0014080D" w:rsidP="00D75E26">
            <w:r w:rsidRPr="0014080D">
              <w:rPr>
                <w:rFonts w:hint="eastAsia"/>
              </w:rPr>
              <w:t>提供用户注册、用户删除和概要更新功能。</w:t>
            </w:r>
          </w:p>
        </w:tc>
      </w:tr>
      <w:tr w:rsidR="00025078" w14:paraId="0200547A" w14:textId="77777777" w:rsidTr="00C67988">
        <w:tc>
          <w:tcPr>
            <w:tcW w:w="817" w:type="dxa"/>
            <w:shd w:val="clear" w:color="auto" w:fill="auto"/>
          </w:tcPr>
          <w:p w14:paraId="16ADE640" w14:textId="77777777" w:rsidR="00025078" w:rsidRPr="00D74BAD" w:rsidRDefault="00D75E26" w:rsidP="00025078">
            <w:r w:rsidRPr="00D74BAD">
              <w:rPr>
                <w:rFonts w:hint="eastAsia"/>
              </w:rPr>
              <w:t>2</w:t>
            </w:r>
          </w:p>
        </w:tc>
        <w:tc>
          <w:tcPr>
            <w:tcW w:w="1843" w:type="dxa"/>
            <w:shd w:val="clear" w:color="auto" w:fill="auto"/>
          </w:tcPr>
          <w:p w14:paraId="2866F054" w14:textId="77777777" w:rsidR="00025078" w:rsidRPr="00D74BAD" w:rsidRDefault="00D75E26" w:rsidP="00025078">
            <w:r w:rsidRPr="00D74BAD">
              <w:rPr>
                <w:rFonts w:hint="eastAsia"/>
              </w:rPr>
              <w:t>安全</w:t>
            </w:r>
            <w:r w:rsidRPr="00D74BAD">
              <w:t>模块</w:t>
            </w:r>
          </w:p>
        </w:tc>
        <w:tc>
          <w:tcPr>
            <w:tcW w:w="5862" w:type="dxa"/>
            <w:shd w:val="clear" w:color="auto" w:fill="auto"/>
          </w:tcPr>
          <w:p w14:paraId="101EA082" w14:textId="77777777" w:rsidR="00025078" w:rsidRPr="00D74BAD" w:rsidRDefault="0014080D" w:rsidP="00025078">
            <w:r w:rsidRPr="0014080D">
              <w:rPr>
                <w:rFonts w:hint="eastAsia"/>
              </w:rPr>
              <w:t>提供用户详细信息和权限级别信息。</w:t>
            </w:r>
          </w:p>
        </w:tc>
      </w:tr>
      <w:tr w:rsidR="0014080D" w14:paraId="74923B5C" w14:textId="77777777" w:rsidTr="00C67988">
        <w:tc>
          <w:tcPr>
            <w:tcW w:w="817" w:type="dxa"/>
            <w:shd w:val="clear" w:color="auto" w:fill="auto"/>
          </w:tcPr>
          <w:p w14:paraId="61B5771A" w14:textId="77777777" w:rsidR="0014080D" w:rsidRPr="00D74BAD" w:rsidRDefault="0014080D" w:rsidP="00025078">
            <w:r>
              <w:rPr>
                <w:rFonts w:hint="eastAsia"/>
              </w:rPr>
              <w:t>3</w:t>
            </w:r>
          </w:p>
        </w:tc>
        <w:tc>
          <w:tcPr>
            <w:tcW w:w="1843" w:type="dxa"/>
            <w:shd w:val="clear" w:color="auto" w:fill="auto"/>
          </w:tcPr>
          <w:p w14:paraId="09A715CA" w14:textId="77777777" w:rsidR="0014080D" w:rsidRPr="00D74BAD" w:rsidRDefault="0014080D" w:rsidP="00025078">
            <w:r>
              <w:rPr>
                <w:rFonts w:hint="eastAsia"/>
              </w:rPr>
              <w:t>文件</w:t>
            </w:r>
            <w:r>
              <w:t>管理模块</w:t>
            </w:r>
          </w:p>
        </w:tc>
        <w:tc>
          <w:tcPr>
            <w:tcW w:w="5862" w:type="dxa"/>
            <w:shd w:val="clear" w:color="auto" w:fill="auto"/>
          </w:tcPr>
          <w:p w14:paraId="69FB9BBB" w14:textId="77777777" w:rsidR="0014080D" w:rsidRPr="00D74BAD" w:rsidRDefault="0014080D" w:rsidP="0014080D">
            <w:r>
              <w:rPr>
                <w:rFonts w:hint="eastAsia"/>
              </w:rPr>
              <w:t>用于数据</w:t>
            </w:r>
            <w:r>
              <w:t>源文件的输入</w:t>
            </w:r>
            <w:r w:rsidRPr="006965D4">
              <w:rPr>
                <w:rFonts w:ascii="宋体" w:hAnsi="宋体"/>
              </w:rPr>
              <w:t>/</w:t>
            </w:r>
            <w:r>
              <w:t>输出和管理</w:t>
            </w:r>
          </w:p>
        </w:tc>
      </w:tr>
      <w:tr w:rsidR="0014080D" w14:paraId="1E585245" w14:textId="77777777" w:rsidTr="00C67988">
        <w:tc>
          <w:tcPr>
            <w:tcW w:w="817" w:type="dxa"/>
            <w:shd w:val="clear" w:color="auto" w:fill="auto"/>
          </w:tcPr>
          <w:p w14:paraId="28FC1DE0" w14:textId="77777777" w:rsidR="0014080D" w:rsidRPr="00D74BAD" w:rsidRDefault="0014080D" w:rsidP="00025078">
            <w:r>
              <w:rPr>
                <w:rFonts w:hint="eastAsia"/>
              </w:rPr>
              <w:t>4</w:t>
            </w:r>
          </w:p>
        </w:tc>
        <w:tc>
          <w:tcPr>
            <w:tcW w:w="1843" w:type="dxa"/>
            <w:shd w:val="clear" w:color="auto" w:fill="auto"/>
          </w:tcPr>
          <w:p w14:paraId="6B12F21D" w14:textId="77777777" w:rsidR="0014080D" w:rsidRPr="00D74BAD" w:rsidRDefault="00C67988" w:rsidP="00025078">
            <w:r>
              <w:rPr>
                <w:rFonts w:hint="eastAsia"/>
              </w:rPr>
              <w:t>任务</w:t>
            </w:r>
            <w:r>
              <w:t>调度模块</w:t>
            </w:r>
          </w:p>
        </w:tc>
        <w:tc>
          <w:tcPr>
            <w:tcW w:w="5862" w:type="dxa"/>
            <w:shd w:val="clear" w:color="auto" w:fill="auto"/>
          </w:tcPr>
          <w:p w14:paraId="50DF3746" w14:textId="77777777" w:rsidR="0014080D" w:rsidRPr="0014080D" w:rsidRDefault="00C67988" w:rsidP="00025078">
            <w:r w:rsidRPr="00C67988">
              <w:rPr>
                <w:rFonts w:hint="eastAsia"/>
              </w:rPr>
              <w:t>提供添加</w:t>
            </w:r>
            <w:r w:rsidRPr="00C67988">
              <w:rPr>
                <w:rFonts w:hint="eastAsia"/>
              </w:rPr>
              <w:t>/</w:t>
            </w:r>
            <w:r w:rsidRPr="00C67988">
              <w:rPr>
                <w:rFonts w:hint="eastAsia"/>
              </w:rPr>
              <w:t>挂起</w:t>
            </w:r>
            <w:r w:rsidRPr="00C67988">
              <w:rPr>
                <w:rFonts w:hint="eastAsia"/>
              </w:rPr>
              <w:t>/</w:t>
            </w:r>
            <w:r w:rsidRPr="00C67988">
              <w:rPr>
                <w:rFonts w:hint="eastAsia"/>
              </w:rPr>
              <w:t>删除任务到优先级调度队列中的功能。</w:t>
            </w:r>
          </w:p>
        </w:tc>
      </w:tr>
    </w:tbl>
    <w:p w14:paraId="3D58F2BD" w14:textId="77777777" w:rsidR="004C2750" w:rsidRDefault="004C275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5" w:author="Arvin Si.Chuan" w:date="2017-10-30T14: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07"/>
        <w:gridCol w:w="1798"/>
        <w:gridCol w:w="5691"/>
        <w:tblGridChange w:id="66">
          <w:tblGrid>
            <w:gridCol w:w="807"/>
            <w:gridCol w:w="1798"/>
            <w:gridCol w:w="5691"/>
          </w:tblGrid>
        </w:tblGridChange>
      </w:tblGrid>
      <w:tr w:rsidR="0014080D" w:rsidRPr="001268FC" w14:paraId="790BBEF2" w14:textId="77777777" w:rsidTr="00055FDB">
        <w:tc>
          <w:tcPr>
            <w:tcW w:w="8296" w:type="dxa"/>
            <w:gridSpan w:val="3"/>
            <w:shd w:val="clear" w:color="auto" w:fill="FFE599"/>
            <w:tcPrChange w:id="67" w:author="Arvin Si.Chuan" w:date="2017-10-30T14:14:00Z">
              <w:tcPr>
                <w:tcW w:w="8522" w:type="dxa"/>
                <w:gridSpan w:val="3"/>
                <w:shd w:val="clear" w:color="auto" w:fill="FFE599"/>
              </w:tcPr>
            </w:tcPrChange>
          </w:tcPr>
          <w:p w14:paraId="1865160D" w14:textId="77777777" w:rsidR="0014080D" w:rsidRPr="001268FC" w:rsidRDefault="0014080D" w:rsidP="00025078">
            <w:pPr>
              <w:rPr>
                <w:b/>
                <w:rPrChange w:id="68" w:author="Arvin Si.Chuan" w:date="2017-10-30T14:11:00Z">
                  <w:rPr/>
                </w:rPrChange>
              </w:rPr>
            </w:pPr>
            <w:r w:rsidRPr="001268FC">
              <w:rPr>
                <w:rFonts w:hint="eastAsia"/>
                <w:b/>
                <w:rPrChange w:id="69" w:author="Arvin Si.Chuan" w:date="2017-10-30T14:11:00Z">
                  <w:rPr>
                    <w:rFonts w:hint="eastAsia"/>
                  </w:rPr>
                </w:rPrChange>
              </w:rPr>
              <w:t>数据预处理模块（</w:t>
            </w:r>
            <w:del w:id="70" w:author="Arvin Si.Chuan" w:date="2017-10-30T13:58:00Z">
              <w:r w:rsidRPr="001268FC" w:rsidDel="004C2750">
                <w:rPr>
                  <w:rFonts w:hint="eastAsia"/>
                  <w:b/>
                  <w:rPrChange w:id="71" w:author="Arvin Si.Chuan" w:date="2017-10-30T14:11:00Z">
                    <w:rPr>
                      <w:rFonts w:hint="eastAsia"/>
                    </w:rPr>
                  </w:rPrChange>
                </w:rPr>
                <w:delText>简称</w:delText>
              </w:r>
              <w:r w:rsidRPr="001268FC" w:rsidDel="004C2750">
                <w:rPr>
                  <w:b/>
                  <w:rPrChange w:id="72" w:author="Arvin Si.Chuan" w:date="2017-10-30T14:11:00Z">
                    <w:rPr/>
                  </w:rPrChange>
                </w:rPr>
                <w:delText>:PMH</w:delText>
              </w:r>
            </w:del>
            <w:ins w:id="73" w:author="Arvin Si.Chuan" w:date="2017-10-30T13:58:00Z">
              <w:r w:rsidR="004C2750" w:rsidRPr="001268FC">
                <w:rPr>
                  <w:b/>
                  <w:rPrChange w:id="74" w:author="Arvin Si.Chuan" w:date="2017-10-30T14:11:00Z">
                    <w:rPr/>
                  </w:rPrChange>
                </w:rPr>
                <w:t>PMH</w:t>
              </w:r>
            </w:ins>
            <w:r w:rsidRPr="001268FC">
              <w:rPr>
                <w:rFonts w:hint="eastAsia"/>
                <w:b/>
                <w:rPrChange w:id="75" w:author="Arvin Si.Chuan" w:date="2017-10-30T14:11:00Z">
                  <w:rPr>
                    <w:rFonts w:hint="eastAsia"/>
                  </w:rPr>
                </w:rPrChange>
              </w:rPr>
              <w:t>）</w:t>
            </w:r>
          </w:p>
        </w:tc>
      </w:tr>
      <w:tr w:rsidR="0014080D" w:rsidRPr="001268FC" w14:paraId="3658A1F5" w14:textId="77777777" w:rsidTr="00055FDB">
        <w:tc>
          <w:tcPr>
            <w:tcW w:w="807" w:type="dxa"/>
            <w:shd w:val="clear" w:color="auto" w:fill="auto"/>
            <w:tcPrChange w:id="76" w:author="Arvin Si.Chuan" w:date="2017-10-30T14:14:00Z">
              <w:tcPr>
                <w:tcW w:w="817" w:type="dxa"/>
                <w:shd w:val="clear" w:color="auto" w:fill="auto"/>
              </w:tcPr>
            </w:tcPrChange>
          </w:tcPr>
          <w:p w14:paraId="52A93C07" w14:textId="77777777" w:rsidR="0014080D" w:rsidRPr="001268FC" w:rsidRDefault="0014080D" w:rsidP="0014080D">
            <w:pPr>
              <w:rPr>
                <w:b/>
                <w:rPrChange w:id="77" w:author="Arvin Si.Chuan" w:date="2017-10-30T14:10:00Z">
                  <w:rPr/>
                </w:rPrChange>
              </w:rPr>
            </w:pPr>
            <w:r w:rsidRPr="001268FC">
              <w:rPr>
                <w:rFonts w:hint="eastAsia"/>
                <w:b/>
                <w:rPrChange w:id="78" w:author="Arvin Si.Chuan" w:date="2017-10-30T14:10:00Z">
                  <w:rPr>
                    <w:rFonts w:hint="eastAsia"/>
                  </w:rPr>
                </w:rPrChange>
              </w:rPr>
              <w:t>编号</w:t>
            </w:r>
          </w:p>
        </w:tc>
        <w:tc>
          <w:tcPr>
            <w:tcW w:w="1798" w:type="dxa"/>
            <w:shd w:val="clear" w:color="auto" w:fill="auto"/>
            <w:tcPrChange w:id="79" w:author="Arvin Si.Chuan" w:date="2017-10-30T14:14:00Z">
              <w:tcPr>
                <w:tcW w:w="1843" w:type="dxa"/>
                <w:shd w:val="clear" w:color="auto" w:fill="auto"/>
              </w:tcPr>
            </w:tcPrChange>
          </w:tcPr>
          <w:p w14:paraId="4170CAF5" w14:textId="77777777" w:rsidR="0014080D" w:rsidRPr="001268FC" w:rsidRDefault="0014080D" w:rsidP="0014080D">
            <w:pPr>
              <w:rPr>
                <w:b/>
                <w:rPrChange w:id="80" w:author="Arvin Si.Chuan" w:date="2017-10-30T14:10:00Z">
                  <w:rPr/>
                </w:rPrChange>
              </w:rPr>
            </w:pPr>
            <w:r w:rsidRPr="001268FC">
              <w:rPr>
                <w:rFonts w:hint="eastAsia"/>
                <w:b/>
                <w:rPrChange w:id="81" w:author="Arvin Si.Chuan" w:date="2017-10-30T14:10:00Z">
                  <w:rPr>
                    <w:rFonts w:hint="eastAsia"/>
                  </w:rPr>
                </w:rPrChange>
              </w:rPr>
              <w:t>功能名称</w:t>
            </w:r>
          </w:p>
        </w:tc>
        <w:tc>
          <w:tcPr>
            <w:tcW w:w="5691" w:type="dxa"/>
            <w:shd w:val="clear" w:color="auto" w:fill="auto"/>
            <w:tcPrChange w:id="82" w:author="Arvin Si.Chuan" w:date="2017-10-30T14:14:00Z">
              <w:tcPr>
                <w:tcW w:w="5862" w:type="dxa"/>
                <w:shd w:val="clear" w:color="auto" w:fill="auto"/>
              </w:tcPr>
            </w:tcPrChange>
          </w:tcPr>
          <w:p w14:paraId="1F2700DB" w14:textId="77777777" w:rsidR="0014080D" w:rsidRPr="001268FC" w:rsidRDefault="0014080D" w:rsidP="0014080D">
            <w:pPr>
              <w:rPr>
                <w:b/>
                <w:rPrChange w:id="83" w:author="Arvin Si.Chuan" w:date="2017-10-30T14:10:00Z">
                  <w:rPr/>
                </w:rPrChange>
              </w:rPr>
            </w:pPr>
            <w:r w:rsidRPr="001268FC">
              <w:rPr>
                <w:rFonts w:hint="eastAsia"/>
                <w:b/>
                <w:rPrChange w:id="84" w:author="Arvin Si.Chuan" w:date="2017-10-30T14:10:00Z">
                  <w:rPr>
                    <w:rFonts w:hint="eastAsia"/>
                  </w:rPr>
                </w:rPrChange>
              </w:rPr>
              <w:t>对应需求</w:t>
            </w:r>
          </w:p>
        </w:tc>
      </w:tr>
      <w:tr w:rsidR="0014080D" w14:paraId="184451FB" w14:textId="77777777" w:rsidTr="00055FDB">
        <w:tc>
          <w:tcPr>
            <w:tcW w:w="807" w:type="dxa"/>
            <w:shd w:val="clear" w:color="auto" w:fill="auto"/>
            <w:tcPrChange w:id="85" w:author="Arvin Si.Chuan" w:date="2017-10-30T14:14:00Z">
              <w:tcPr>
                <w:tcW w:w="817" w:type="dxa"/>
                <w:shd w:val="clear" w:color="auto" w:fill="auto"/>
              </w:tcPr>
            </w:tcPrChange>
          </w:tcPr>
          <w:p w14:paraId="014A0A07" w14:textId="77777777" w:rsidR="0014080D" w:rsidRPr="00D74BAD" w:rsidRDefault="00C67988" w:rsidP="0014080D">
            <w:r>
              <w:rPr>
                <w:rFonts w:hint="eastAsia"/>
              </w:rPr>
              <w:t>1</w:t>
            </w:r>
          </w:p>
        </w:tc>
        <w:tc>
          <w:tcPr>
            <w:tcW w:w="1798" w:type="dxa"/>
            <w:shd w:val="clear" w:color="auto" w:fill="auto"/>
            <w:tcPrChange w:id="86" w:author="Arvin Si.Chuan" w:date="2017-10-30T14:14:00Z">
              <w:tcPr>
                <w:tcW w:w="1843" w:type="dxa"/>
                <w:shd w:val="clear" w:color="auto" w:fill="auto"/>
              </w:tcPr>
            </w:tcPrChange>
          </w:tcPr>
          <w:p w14:paraId="106F4FBD" w14:textId="77777777" w:rsidR="0014080D" w:rsidRPr="00D74BAD" w:rsidRDefault="00C67988" w:rsidP="0014080D">
            <w:r>
              <w:rPr>
                <w:rFonts w:hint="eastAsia"/>
              </w:rPr>
              <w:t>数据</w:t>
            </w:r>
            <w:r>
              <w:t>清洗</w:t>
            </w:r>
          </w:p>
        </w:tc>
        <w:tc>
          <w:tcPr>
            <w:tcW w:w="5691" w:type="dxa"/>
            <w:shd w:val="clear" w:color="auto" w:fill="auto"/>
            <w:tcPrChange w:id="87" w:author="Arvin Si.Chuan" w:date="2017-10-30T14:14:00Z">
              <w:tcPr>
                <w:tcW w:w="5862" w:type="dxa"/>
                <w:shd w:val="clear" w:color="auto" w:fill="auto"/>
              </w:tcPr>
            </w:tcPrChange>
          </w:tcPr>
          <w:p w14:paraId="1952CB0C" w14:textId="77777777" w:rsidR="0014080D" w:rsidRPr="00D74BAD" w:rsidRDefault="005E6A3F" w:rsidP="0014080D">
            <w:r w:rsidRPr="005E6A3F">
              <w:rPr>
                <w:rFonts w:hint="eastAsia"/>
              </w:rPr>
              <w:t>异常数据计算与更新的数学过程。</w:t>
            </w:r>
          </w:p>
        </w:tc>
      </w:tr>
      <w:tr w:rsidR="0014080D" w14:paraId="589AA826" w14:textId="77777777" w:rsidTr="00055FDB">
        <w:tc>
          <w:tcPr>
            <w:tcW w:w="807" w:type="dxa"/>
            <w:shd w:val="clear" w:color="auto" w:fill="auto"/>
            <w:tcPrChange w:id="88" w:author="Arvin Si.Chuan" w:date="2017-10-30T14:14:00Z">
              <w:tcPr>
                <w:tcW w:w="817" w:type="dxa"/>
                <w:shd w:val="clear" w:color="auto" w:fill="auto"/>
              </w:tcPr>
            </w:tcPrChange>
          </w:tcPr>
          <w:p w14:paraId="1009D860" w14:textId="77777777" w:rsidR="0014080D" w:rsidRPr="00D74BAD" w:rsidRDefault="00C67988" w:rsidP="0014080D">
            <w:r>
              <w:rPr>
                <w:rFonts w:hint="eastAsia"/>
              </w:rPr>
              <w:t>2</w:t>
            </w:r>
          </w:p>
        </w:tc>
        <w:tc>
          <w:tcPr>
            <w:tcW w:w="1798" w:type="dxa"/>
            <w:shd w:val="clear" w:color="auto" w:fill="auto"/>
            <w:tcPrChange w:id="89" w:author="Arvin Si.Chuan" w:date="2017-10-30T14:14:00Z">
              <w:tcPr>
                <w:tcW w:w="1843" w:type="dxa"/>
                <w:shd w:val="clear" w:color="auto" w:fill="auto"/>
              </w:tcPr>
            </w:tcPrChange>
          </w:tcPr>
          <w:p w14:paraId="64BE8FF6" w14:textId="77777777" w:rsidR="0014080D" w:rsidRPr="00D74BAD" w:rsidRDefault="005E6A3F" w:rsidP="005E6A3F">
            <w:r>
              <w:rPr>
                <w:rFonts w:hint="eastAsia"/>
              </w:rPr>
              <w:t>数据</w:t>
            </w:r>
            <w:r>
              <w:t>预运算</w:t>
            </w:r>
          </w:p>
        </w:tc>
        <w:tc>
          <w:tcPr>
            <w:tcW w:w="5691" w:type="dxa"/>
            <w:shd w:val="clear" w:color="auto" w:fill="auto"/>
            <w:tcPrChange w:id="90" w:author="Arvin Si.Chuan" w:date="2017-10-30T14:14:00Z">
              <w:tcPr>
                <w:tcW w:w="5862" w:type="dxa"/>
                <w:shd w:val="clear" w:color="auto" w:fill="auto"/>
              </w:tcPr>
            </w:tcPrChange>
          </w:tcPr>
          <w:p w14:paraId="7DA5B195" w14:textId="77777777" w:rsidR="0014080D" w:rsidRPr="00D74BAD" w:rsidRDefault="005E6A3F" w:rsidP="0014080D">
            <w:r>
              <w:rPr>
                <w:rFonts w:hint="eastAsia"/>
              </w:rPr>
              <w:t>额外增加</w:t>
            </w:r>
            <w:r>
              <w:t>的</w:t>
            </w:r>
            <w:r>
              <w:rPr>
                <w:rFonts w:hint="eastAsia"/>
              </w:rPr>
              <w:t>数学</w:t>
            </w:r>
            <w:r>
              <w:t>计算过程。</w:t>
            </w:r>
          </w:p>
        </w:tc>
      </w:tr>
      <w:tr w:rsidR="0014080D" w14:paraId="5C606713" w14:textId="77777777" w:rsidTr="00055FDB">
        <w:tc>
          <w:tcPr>
            <w:tcW w:w="807" w:type="dxa"/>
            <w:shd w:val="clear" w:color="auto" w:fill="auto"/>
            <w:tcPrChange w:id="91" w:author="Arvin Si.Chuan" w:date="2017-10-30T14:14:00Z">
              <w:tcPr>
                <w:tcW w:w="817" w:type="dxa"/>
                <w:shd w:val="clear" w:color="auto" w:fill="auto"/>
              </w:tcPr>
            </w:tcPrChange>
          </w:tcPr>
          <w:p w14:paraId="40319FEF" w14:textId="77777777" w:rsidR="0014080D" w:rsidRPr="00D74BAD" w:rsidRDefault="00C67988" w:rsidP="0014080D">
            <w:r>
              <w:rPr>
                <w:rFonts w:hint="eastAsia"/>
              </w:rPr>
              <w:t>3</w:t>
            </w:r>
          </w:p>
        </w:tc>
        <w:tc>
          <w:tcPr>
            <w:tcW w:w="1798" w:type="dxa"/>
            <w:shd w:val="clear" w:color="auto" w:fill="auto"/>
            <w:tcPrChange w:id="92" w:author="Arvin Si.Chuan" w:date="2017-10-30T14:14:00Z">
              <w:tcPr>
                <w:tcW w:w="1843" w:type="dxa"/>
                <w:shd w:val="clear" w:color="auto" w:fill="auto"/>
              </w:tcPr>
            </w:tcPrChange>
          </w:tcPr>
          <w:p w14:paraId="4AD15D67" w14:textId="77777777" w:rsidR="0014080D" w:rsidRPr="00D74BAD" w:rsidRDefault="00C67988" w:rsidP="0014080D">
            <w:r>
              <w:rPr>
                <w:rFonts w:hint="eastAsia"/>
              </w:rPr>
              <w:t>数据</w:t>
            </w:r>
            <w:r>
              <w:t>存储</w:t>
            </w:r>
          </w:p>
        </w:tc>
        <w:tc>
          <w:tcPr>
            <w:tcW w:w="5691" w:type="dxa"/>
            <w:shd w:val="clear" w:color="auto" w:fill="auto"/>
            <w:tcPrChange w:id="93" w:author="Arvin Si.Chuan" w:date="2017-10-30T14:14:00Z">
              <w:tcPr>
                <w:tcW w:w="5862" w:type="dxa"/>
                <w:shd w:val="clear" w:color="auto" w:fill="auto"/>
              </w:tcPr>
            </w:tcPrChange>
          </w:tcPr>
          <w:p w14:paraId="5CF9207E" w14:textId="77777777" w:rsidR="0014080D" w:rsidRPr="00D74BAD" w:rsidRDefault="005E6A3F" w:rsidP="0014080D">
            <w:r>
              <w:rPr>
                <w:rFonts w:hint="eastAsia"/>
              </w:rPr>
              <w:t>用于</w:t>
            </w:r>
            <w:r w:rsidRPr="005E6A3F">
              <w:rPr>
                <w:rFonts w:hint="eastAsia"/>
              </w:rPr>
              <w:t>处理数据的存储</w:t>
            </w:r>
            <w:r>
              <w:rPr>
                <w:rFonts w:hint="eastAsia"/>
              </w:rPr>
              <w:t>。</w:t>
            </w:r>
          </w:p>
        </w:tc>
      </w:tr>
      <w:tr w:rsidR="0014080D" w:rsidDel="00055FDB" w14:paraId="4021BC12" w14:textId="5936DC8E" w:rsidTr="00055FDB">
        <w:trPr>
          <w:del w:id="94" w:author="Arvin Si.Chuan" w:date="2017-10-30T14:14:00Z"/>
        </w:trPr>
        <w:tc>
          <w:tcPr>
            <w:tcW w:w="807" w:type="dxa"/>
            <w:shd w:val="clear" w:color="auto" w:fill="auto"/>
            <w:tcPrChange w:id="95" w:author="Arvin Si.Chuan" w:date="2017-10-30T14:14:00Z">
              <w:tcPr>
                <w:tcW w:w="817" w:type="dxa"/>
                <w:shd w:val="clear" w:color="auto" w:fill="auto"/>
              </w:tcPr>
            </w:tcPrChange>
          </w:tcPr>
          <w:p w14:paraId="795F33EB" w14:textId="10D2E8FF" w:rsidR="0014080D" w:rsidRPr="00D74BAD" w:rsidDel="00055FDB" w:rsidRDefault="0014080D" w:rsidP="0014080D">
            <w:pPr>
              <w:rPr>
                <w:del w:id="96" w:author="Arvin Si.Chuan" w:date="2017-10-30T14:14:00Z"/>
              </w:rPr>
            </w:pPr>
          </w:p>
        </w:tc>
        <w:tc>
          <w:tcPr>
            <w:tcW w:w="1798" w:type="dxa"/>
            <w:shd w:val="clear" w:color="auto" w:fill="auto"/>
            <w:tcPrChange w:id="97" w:author="Arvin Si.Chuan" w:date="2017-10-30T14:14:00Z">
              <w:tcPr>
                <w:tcW w:w="1843" w:type="dxa"/>
                <w:shd w:val="clear" w:color="auto" w:fill="auto"/>
              </w:tcPr>
            </w:tcPrChange>
          </w:tcPr>
          <w:p w14:paraId="5457AD6A" w14:textId="06414140" w:rsidR="0014080D" w:rsidRPr="00D74BAD" w:rsidDel="00055FDB" w:rsidRDefault="0014080D" w:rsidP="0014080D">
            <w:pPr>
              <w:rPr>
                <w:del w:id="98" w:author="Arvin Si.Chuan" w:date="2017-10-30T14:14:00Z"/>
              </w:rPr>
            </w:pPr>
          </w:p>
        </w:tc>
        <w:tc>
          <w:tcPr>
            <w:tcW w:w="5691" w:type="dxa"/>
            <w:shd w:val="clear" w:color="auto" w:fill="auto"/>
            <w:tcPrChange w:id="99" w:author="Arvin Si.Chuan" w:date="2017-10-30T14:14:00Z">
              <w:tcPr>
                <w:tcW w:w="5862" w:type="dxa"/>
                <w:shd w:val="clear" w:color="auto" w:fill="auto"/>
              </w:tcPr>
            </w:tcPrChange>
          </w:tcPr>
          <w:p w14:paraId="42A49CD7" w14:textId="1070FA16" w:rsidR="0014080D" w:rsidRPr="00D74BAD" w:rsidDel="00055FDB" w:rsidRDefault="0014080D" w:rsidP="0014080D">
            <w:pPr>
              <w:rPr>
                <w:del w:id="100" w:author="Arvin Si.Chuan" w:date="2017-10-30T14:14:00Z"/>
              </w:rPr>
            </w:pPr>
          </w:p>
        </w:tc>
      </w:tr>
    </w:tbl>
    <w:p w14:paraId="6938E1D1" w14:textId="77777777" w:rsidR="00A43ECF" w:rsidRDefault="00A43ECF">
      <w:pPr>
        <w:pStyle w:val="1"/>
      </w:pPr>
      <w:bookmarkStart w:id="101" w:name="_Toc497114629"/>
      <w:r>
        <w:rPr>
          <w:rFonts w:hint="eastAsia"/>
        </w:rPr>
        <w:t>接口设计</w:t>
      </w:r>
      <w:bookmarkEnd w:id="101"/>
      <w:r>
        <w:rPr>
          <w:rFonts w:hint="eastAsia"/>
        </w:rPr>
        <w:t xml:space="preserve"> </w:t>
      </w:r>
    </w:p>
    <w:p w14:paraId="463C029D" w14:textId="77777777" w:rsidR="00A43ECF" w:rsidRDefault="00A43ECF">
      <w:pPr>
        <w:pStyle w:val="2"/>
      </w:pPr>
      <w:bookmarkStart w:id="102" w:name="_Toc497114630"/>
      <w:r>
        <w:rPr>
          <w:rFonts w:hint="eastAsia"/>
        </w:rPr>
        <w:t>外部接口</w:t>
      </w:r>
      <w:bookmarkEnd w:id="102"/>
    </w:p>
    <w:p w14:paraId="0F6D6860" w14:textId="77777777" w:rsidR="00A540BA" w:rsidRDefault="00A540BA" w:rsidP="00A540BA">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w:t>
      </w:r>
      <w:r>
        <w:lastRenderedPageBreak/>
        <w:t>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7349F02E" w14:textId="77777777" w:rsidR="00A540BA" w:rsidRPr="00CC42AA" w:rsidRDefault="00A540BA" w:rsidP="00A540BA">
      <w:pPr>
        <w:ind w:firstLineChars="200" w:firstLine="480"/>
      </w:pPr>
      <w:r>
        <w:rPr>
          <w:rFonts w:hint="eastAsia"/>
        </w:rPr>
        <w:t>在</w:t>
      </w:r>
      <w:r>
        <w:t>现阶段，我们的计划是首先实现通用模块和数据预处理模块的开发，并且会</w:t>
      </w:r>
      <w:r>
        <w:rPr>
          <w:rFonts w:hint="eastAsia"/>
        </w:rPr>
        <w:t>在开发</w:t>
      </w:r>
      <w:r>
        <w:t>过程中，做</w:t>
      </w:r>
      <w:r>
        <w:rPr>
          <w:rFonts w:hint="eastAsia"/>
        </w:rPr>
        <w:t>好</w:t>
      </w:r>
      <w:r>
        <w:t>预留的外部程序接口，可以提供给其他模块或外部程序来调用。</w:t>
      </w:r>
    </w:p>
    <w:p w14:paraId="76901596" w14:textId="77777777" w:rsidR="00A540BA" w:rsidRDefault="00A540BA" w:rsidP="00A540BA">
      <w:pPr>
        <w:jc w:val="center"/>
        <w:rPr>
          <w:rFonts w:eastAsia="Times New Roman"/>
        </w:rPr>
      </w:pPr>
      <w:r>
        <w:rPr>
          <w:rFonts w:eastAsia="Times New Roman"/>
          <w:noProof/>
        </w:rPr>
        <w:drawing>
          <wp:inline distT="0" distB="0" distL="0" distR="0" wp14:anchorId="597573B1" wp14:editId="09E425DF">
            <wp:extent cx="3314700"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42D56416" w14:textId="21C4A4A5" w:rsidR="00A540BA" w:rsidRPr="00A540BA" w:rsidRDefault="00A540BA" w:rsidP="00A540BA">
      <w:pPr>
        <w:widowControl/>
        <w:numPr>
          <w:ilvl w:val="0"/>
          <w:numId w:val="31"/>
        </w:numPr>
        <w:spacing w:afterLines="50" w:after="156"/>
        <w:jc w:val="center"/>
        <w:rPr>
          <w:rFonts w:hint="eastAsia"/>
        </w:rPr>
      </w:pPr>
      <w:r>
        <w:rPr>
          <w:rFonts w:hint="eastAsia"/>
        </w:rPr>
        <w:t>完整</w:t>
      </w:r>
      <w:r>
        <w:t>产品的程序组件图</w:t>
      </w:r>
    </w:p>
    <w:p w14:paraId="5B267104" w14:textId="77777777" w:rsidR="00A43ECF" w:rsidRDefault="00A43ECF">
      <w:pPr>
        <w:pStyle w:val="2"/>
      </w:pPr>
      <w:bookmarkStart w:id="103" w:name="_Toc497114631"/>
      <w:commentRangeStart w:id="104"/>
      <w:commentRangeStart w:id="105"/>
      <w:r>
        <w:rPr>
          <w:rFonts w:hint="eastAsia"/>
        </w:rPr>
        <w:t>内部接口</w:t>
      </w:r>
      <w:bookmarkEnd w:id="103"/>
      <w:commentRangeEnd w:id="104"/>
      <w:r w:rsidR="00055FDB">
        <w:rPr>
          <w:rStyle w:val="ab"/>
          <w:rFonts w:ascii="Times New Roman" w:eastAsia="宋体" w:hAnsi="Times New Roman"/>
          <w:b w:val="0"/>
          <w:bCs w:val="0"/>
        </w:rPr>
        <w:commentReference w:id="104"/>
      </w:r>
      <w:commentRangeEnd w:id="105"/>
      <w:r w:rsidR="00A540BA">
        <w:rPr>
          <w:rStyle w:val="ab"/>
          <w:rFonts w:ascii="Times New Roman" w:eastAsia="宋体" w:hAnsi="Times New Roman"/>
          <w:b w:val="0"/>
          <w:bCs w:val="0"/>
        </w:rPr>
        <w:commentReference w:id="105"/>
      </w:r>
    </w:p>
    <w:p w14:paraId="731FA8A2" w14:textId="3B6A23B8" w:rsidR="00A540BA" w:rsidRDefault="00A540BA" w:rsidP="00A540BA">
      <w:pPr>
        <w:ind w:firstLineChars="200" w:firstLine="480"/>
      </w:pPr>
      <w:r>
        <w:rPr>
          <w:rFonts w:hint="eastAsia"/>
        </w:rPr>
        <w:t>如</w:t>
      </w:r>
      <w:r>
        <w:t>下图所示，以下就是本产品的</w:t>
      </w:r>
      <w:r>
        <w:rPr>
          <w:rFonts w:hint="eastAsia"/>
        </w:rPr>
        <w:t>主要</w:t>
      </w:r>
      <w:r>
        <w:t>模块</w:t>
      </w:r>
      <w:r>
        <w:rPr>
          <w:rFonts w:hint="eastAsia"/>
        </w:rPr>
        <w:t>——</w:t>
      </w:r>
      <w:r>
        <w:t>数据预处理模块，在此模块中，我们设计向外部提供</w:t>
      </w:r>
      <w:r>
        <w:rPr>
          <w:rFonts w:hint="eastAsia"/>
        </w:rPr>
        <w:t>一组</w:t>
      </w:r>
      <w:r>
        <w:rPr>
          <w:rFonts w:hint="eastAsia"/>
        </w:rPr>
        <w:t>WEB API</w:t>
      </w:r>
      <w:r>
        <w:rPr>
          <w:rFonts w:hint="eastAsia"/>
        </w:rPr>
        <w:t>供</w:t>
      </w:r>
      <w:r>
        <w:t>用</w:t>
      </w:r>
      <w:del w:id="106" w:author="Arvin Si.Chuan" w:date="2017-10-30T14:14:00Z">
        <w:r w:rsidDel="00055FDB">
          <w:delText>户界面</w:delText>
        </w:r>
      </w:del>
      <w:ins w:id="107" w:author="Arvin Si.Chuan" w:date="2017-10-30T14:14:00Z">
        <w:r>
          <w:rPr>
            <w:rFonts w:hint="eastAsia"/>
          </w:rPr>
          <w:t>客户端</w:t>
        </w:r>
      </w:ins>
      <w:r>
        <w:rPr>
          <w:rFonts w:hint="eastAsia"/>
        </w:rPr>
        <w:t>调用</w:t>
      </w:r>
      <w:r>
        <w:t>。</w:t>
      </w:r>
      <w:r>
        <w:rPr>
          <w:rFonts w:hint="eastAsia"/>
        </w:rPr>
        <w:t>并提供</w:t>
      </w:r>
      <w:r>
        <w:t>一个数据</w:t>
      </w:r>
      <w:r>
        <w:rPr>
          <w:rFonts w:hint="eastAsia"/>
        </w:rPr>
        <w:t>库</w:t>
      </w:r>
      <w:r>
        <w:t>接口，</w:t>
      </w:r>
      <w:r>
        <w:rPr>
          <w:rFonts w:hint="eastAsia"/>
        </w:rPr>
        <w:t>用来</w:t>
      </w:r>
      <w:r>
        <w:t>连接到数据库</w:t>
      </w:r>
      <w:r>
        <w:rPr>
          <w:rFonts w:hint="eastAsia"/>
        </w:rPr>
        <w:t>，</w:t>
      </w:r>
      <w:r>
        <w:t>来实现数据持久化。</w:t>
      </w:r>
      <w:r>
        <w:rPr>
          <w:rFonts w:hint="eastAsia"/>
        </w:rPr>
        <w:t>为了</w:t>
      </w:r>
      <w:r>
        <w:t>提高</w:t>
      </w:r>
      <w:r>
        <w:rPr>
          <w:rFonts w:hint="eastAsia"/>
        </w:rPr>
        <w:t>任务</w:t>
      </w:r>
      <w:r>
        <w:t>处理的效率，</w:t>
      </w:r>
      <w:ins w:id="108" w:author="Arvin Si.Chuan" w:date="2017-10-30T14:15:00Z">
        <w:r>
          <w:rPr>
            <w:rFonts w:hint="eastAsia"/>
          </w:rPr>
          <w:t>对系统资源进行有效的管理，</w:t>
        </w:r>
      </w:ins>
      <w:r>
        <w:t>我们</w:t>
      </w:r>
      <w:del w:id="109" w:author="Arvin Si.Chuan" w:date="2017-10-30T14:15:00Z">
        <w:r w:rsidDel="00055FDB">
          <w:rPr>
            <w:rFonts w:hint="eastAsia"/>
          </w:rPr>
          <w:delText>额外</w:delText>
        </w:r>
      </w:del>
      <w:r>
        <w:t>设计了一个</w:t>
      </w:r>
      <w:bookmarkStart w:id="110" w:name="_GoBack"/>
      <w:bookmarkEnd w:id="110"/>
      <w:r>
        <w:t>任务调度</w:t>
      </w:r>
      <w:ins w:id="111" w:author="Arvin Si.Chuan" w:date="2017-10-30T14:15:00Z">
        <w:del w:id="112" w:author="Ash Morgan" w:date="2017-10-30T16:05:00Z">
          <w:r w:rsidDel="00357923">
            <w:rPr>
              <w:rFonts w:hint="eastAsia"/>
            </w:rPr>
            <w:delText>需</w:delText>
          </w:r>
        </w:del>
      </w:ins>
      <w:r>
        <w:t>接口，</w:t>
      </w:r>
      <w:r>
        <w:rPr>
          <w:rFonts w:hint="eastAsia"/>
        </w:rPr>
        <w:t>以</w:t>
      </w:r>
      <w:del w:id="113" w:author="Arvin Si.Chuan" w:date="2017-10-30T14:16:00Z">
        <w:r w:rsidDel="00055FDB">
          <w:rPr>
            <w:rFonts w:hint="eastAsia"/>
          </w:rPr>
          <w:delText>供系统中的任务调度模块调用。</w:delText>
        </w:r>
      </w:del>
      <w:ins w:id="114" w:author="Arvin Si.Chuan" w:date="2017-10-30T14:16:00Z">
        <w:r>
          <w:rPr>
            <w:rFonts w:hint="eastAsia"/>
          </w:rPr>
          <w:t>将预处理任务交由系统的任务调度器管理。</w:t>
        </w:r>
      </w:ins>
    </w:p>
    <w:p w14:paraId="20953774" w14:textId="77777777" w:rsidR="00A540BA" w:rsidRDefault="00A540BA" w:rsidP="00A540BA">
      <w:pPr>
        <w:jc w:val="center"/>
        <w:rPr>
          <w:rFonts w:eastAsia="Times New Roman"/>
        </w:rPr>
      </w:pPr>
      <w:commentRangeStart w:id="115"/>
      <w:commentRangeStart w:id="116"/>
      <w:r>
        <w:rPr>
          <w:rFonts w:eastAsia="Times New Roman"/>
          <w:noProof/>
        </w:rPr>
        <w:lastRenderedPageBreak/>
        <w:drawing>
          <wp:inline distT="0" distB="0" distL="0" distR="0" wp14:anchorId="373AA94F" wp14:editId="607E0700">
            <wp:extent cx="5224780" cy="4010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4010025"/>
                    </a:xfrm>
                    <a:prstGeom prst="rect">
                      <a:avLst/>
                    </a:prstGeom>
                    <a:noFill/>
                    <a:ln>
                      <a:noFill/>
                    </a:ln>
                  </pic:spPr>
                </pic:pic>
              </a:graphicData>
            </a:graphic>
          </wp:inline>
        </w:drawing>
      </w:r>
      <w:commentRangeEnd w:id="115"/>
      <w:r>
        <w:rPr>
          <w:rStyle w:val="ab"/>
        </w:rPr>
        <w:commentReference w:id="115"/>
      </w:r>
      <w:commentRangeEnd w:id="116"/>
      <w:r>
        <w:rPr>
          <w:rStyle w:val="ab"/>
        </w:rPr>
        <w:commentReference w:id="116"/>
      </w:r>
    </w:p>
    <w:p w14:paraId="201224EF" w14:textId="56AB0E71" w:rsidR="00A540BA" w:rsidRDefault="00A540BA" w:rsidP="00A540BA">
      <w:pPr>
        <w:widowControl/>
        <w:numPr>
          <w:ilvl w:val="0"/>
          <w:numId w:val="31"/>
        </w:numPr>
        <w:spacing w:afterLines="50" w:after="156"/>
        <w:jc w:val="center"/>
      </w:pPr>
      <w:r>
        <w:t>数据</w:t>
      </w:r>
      <w:r>
        <w:rPr>
          <w:rFonts w:hint="eastAsia"/>
        </w:rPr>
        <w:t>预处理模块</w:t>
      </w:r>
    </w:p>
    <w:p w14:paraId="7B55E063" w14:textId="77777777" w:rsidR="00A540BA" w:rsidRDefault="00A540BA" w:rsidP="00A540BA">
      <w:pPr>
        <w:widowControl/>
        <w:spacing w:afterLines="50" w:after="156"/>
        <w:rPr>
          <w:rFonts w:hint="eastAsia"/>
        </w:rPr>
      </w:pPr>
    </w:p>
    <w:p w14:paraId="72C2C02D" w14:textId="77777777" w:rsidR="00E11BB0" w:rsidRPr="00EF5D03" w:rsidRDefault="00E11BB0" w:rsidP="00EF5D03">
      <w:pPr>
        <w:ind w:firstLineChars="200" w:firstLine="480"/>
      </w:pPr>
      <w:r w:rsidRPr="00EF5D03">
        <w:rPr>
          <w:rFonts w:hint="eastAsia"/>
        </w:rPr>
        <w:t>在</w:t>
      </w:r>
      <w:r w:rsidR="00EF5D03" w:rsidRPr="00EF5D03">
        <w:t>通用模块中，我们</w:t>
      </w:r>
      <w:r w:rsidR="00EF5D03" w:rsidRPr="00EF5D03">
        <w:rPr>
          <w:rFonts w:hint="eastAsia"/>
        </w:rPr>
        <w:t>对</w:t>
      </w:r>
      <w:r w:rsidR="00EF5D03" w:rsidRPr="00EF5D03">
        <w:t>所有通用子模块都设计了相应的</w:t>
      </w:r>
      <w:r w:rsidR="00EF5D03" w:rsidRPr="00EF5D03">
        <w:rPr>
          <w:rFonts w:hint="eastAsia"/>
        </w:rPr>
        <w:t>内部</w:t>
      </w:r>
      <w:r w:rsidR="00EF5D03" w:rsidRPr="00EF5D03">
        <w:t>接口，可以提供给其他程序内部模块所调用。</w:t>
      </w:r>
    </w:p>
    <w:p w14:paraId="345362C1" w14:textId="3982EBF9" w:rsidR="00E11BB0" w:rsidRDefault="00C83D1D" w:rsidP="00E11BB0">
      <w:pPr>
        <w:widowControl/>
        <w:spacing w:afterLines="50" w:after="156"/>
        <w:rPr>
          <w:rFonts w:eastAsia="Times New Roman"/>
        </w:rPr>
      </w:pPr>
      <w:r>
        <w:rPr>
          <w:rFonts w:eastAsia="Times New Roman"/>
          <w:noProof/>
        </w:rPr>
        <w:drawing>
          <wp:inline distT="0" distB="0" distL="0" distR="0" wp14:anchorId="1AA94C3F" wp14:editId="5533A662">
            <wp:extent cx="5934075" cy="20624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14:paraId="7E0048DF" w14:textId="77777777" w:rsidR="00E11BB0" w:rsidRPr="00E11BB0" w:rsidRDefault="00E11BB0" w:rsidP="00E11BB0">
      <w:pPr>
        <w:widowControl/>
        <w:numPr>
          <w:ilvl w:val="0"/>
          <w:numId w:val="31"/>
        </w:numPr>
        <w:spacing w:afterLines="50" w:after="156"/>
        <w:jc w:val="center"/>
      </w:pPr>
      <w:r>
        <w:rPr>
          <w:rFonts w:hint="eastAsia"/>
        </w:rPr>
        <w:t>通用</w:t>
      </w:r>
      <w:r>
        <w:t>模块提供的内部</w:t>
      </w:r>
      <w:r>
        <w:rPr>
          <w:rFonts w:hint="eastAsia"/>
        </w:rPr>
        <w:t>接口</w:t>
      </w:r>
      <w:r>
        <w:t>图</w:t>
      </w:r>
    </w:p>
    <w:p w14:paraId="6BF88D24" w14:textId="77777777" w:rsidR="00A43ECF" w:rsidRDefault="00A43ECF">
      <w:pPr>
        <w:pStyle w:val="1"/>
      </w:pPr>
      <w:bookmarkStart w:id="117" w:name="_Toc497114636"/>
      <w:r>
        <w:rPr>
          <w:rFonts w:hint="eastAsia"/>
        </w:rPr>
        <w:lastRenderedPageBreak/>
        <w:t>出错处理设计</w:t>
      </w:r>
      <w:bookmarkEnd w:id="117"/>
    </w:p>
    <w:p w14:paraId="394BA147" w14:textId="77777777" w:rsidR="00A43ECF" w:rsidRDefault="00A43ECF">
      <w:pPr>
        <w:pStyle w:val="2"/>
      </w:pPr>
      <w:bookmarkStart w:id="118" w:name="_Toc497114637"/>
      <w:r>
        <w:rPr>
          <w:rFonts w:hint="eastAsia"/>
        </w:rPr>
        <w:t>出错输出信息</w:t>
      </w:r>
      <w:bookmarkEnd w:id="118"/>
    </w:p>
    <w:p w14:paraId="2576FCBB" w14:textId="6712FF84" w:rsidR="005E6A3F" w:rsidRDefault="005E6A3F" w:rsidP="005E6A3F">
      <w:pPr>
        <w:ind w:firstLineChars="200" w:firstLine="480"/>
      </w:pPr>
      <w:r>
        <w:rPr>
          <w:rFonts w:hint="eastAsia"/>
        </w:rPr>
        <w:t>在</w:t>
      </w:r>
      <w:del w:id="119" w:author="Arvin Si.Chuan" w:date="2017-10-30T14:21:00Z">
        <w:r w:rsidDel="00055FDB">
          <w:delText>产品正式投入使用</w:delText>
        </w:r>
        <w:r w:rsidDel="00055FDB">
          <w:rPr>
            <w:rFonts w:hint="eastAsia"/>
          </w:rPr>
          <w:delText>运营</w:delText>
        </w:r>
        <w:r w:rsidDel="00055FDB">
          <w:delText>时</w:delText>
        </w:r>
      </w:del>
      <w:ins w:id="120" w:author="Arvin Si.Chuan" w:date="2017-10-30T14:21:00Z">
        <w:r w:rsidR="00055FDB">
          <w:rPr>
            <w:rFonts w:hint="eastAsia"/>
          </w:rPr>
          <w:t>用户正常使用产品的过程中</w:t>
        </w:r>
      </w:ins>
      <w:r>
        <w:t>，</w:t>
      </w:r>
      <w:del w:id="121" w:author="Arvin Si.Chuan" w:date="2017-10-30T14:21:00Z">
        <w:r w:rsidDel="00055FDB">
          <w:rPr>
            <w:rFonts w:hint="eastAsia"/>
          </w:rPr>
          <w:delText>难免会出现各种各样的错误</w:delText>
        </w:r>
      </w:del>
      <w:ins w:id="122" w:author="Arvin Si.Chuan" w:date="2017-10-30T14:21:00Z">
        <w:r w:rsidR="00055FDB">
          <w:rPr>
            <w:rFonts w:hint="eastAsia"/>
          </w:rPr>
          <w:t>用户易</w:t>
        </w:r>
      </w:ins>
      <w:ins w:id="123" w:author="Arvin Si.Chuan" w:date="2017-10-30T14:22:00Z">
        <w:r w:rsidR="00055FDB">
          <w:rPr>
            <w:rFonts w:hint="eastAsia"/>
          </w:rPr>
          <w:t>在为告知的情况下触发某些非法操作</w:t>
        </w:r>
      </w:ins>
      <w:r>
        <w:t>，</w:t>
      </w:r>
      <w:del w:id="124" w:author="Arvin Si.Chuan" w:date="2017-10-30T14:22:00Z">
        <w:r w:rsidDel="00055FDB">
          <w:rPr>
            <w:rFonts w:hint="eastAsia"/>
          </w:rPr>
          <w:delText>比</w:delText>
        </w:r>
      </w:del>
      <w:r>
        <w:rPr>
          <w:rFonts w:hint="eastAsia"/>
        </w:rPr>
        <w:t>如</w:t>
      </w:r>
      <w:r>
        <w:t>：</w:t>
      </w:r>
      <w:del w:id="125" w:author="Arvin Si.Chuan" w:date="2017-10-30T14:22:00Z">
        <w:r w:rsidDel="00055FDB">
          <w:rPr>
            <w:rFonts w:hint="eastAsia"/>
          </w:rPr>
          <w:delText>由于错误操作导致的系统页面显示出错</w:delText>
        </w:r>
      </w:del>
      <w:ins w:id="126" w:author="Arvin Si.Chuan" w:date="2017-10-30T14:22:00Z">
        <w:r w:rsidR="00055FDB">
          <w:rPr>
            <w:rFonts w:hint="eastAsia"/>
          </w:rPr>
          <w:t>用户注册时两次输入的密码不同、用户给出的数据预处理数据中含有无法计算的数据内容（多媒体</w:t>
        </w:r>
      </w:ins>
      <w:ins w:id="127" w:author="Arvin Si.Chuan" w:date="2017-10-30T14:23:00Z">
        <w:r w:rsidR="00055FDB">
          <w:rPr>
            <w:rFonts w:hint="eastAsia"/>
          </w:rPr>
          <w:t>内容、非数字数据等</w:t>
        </w:r>
      </w:ins>
      <w:ins w:id="128" w:author="Arvin Si.Chuan" w:date="2017-10-30T14:22:00Z">
        <w:r w:rsidR="00055FDB">
          <w:rPr>
            <w:rFonts w:hint="eastAsia"/>
          </w:rPr>
          <w:t>）</w:t>
        </w:r>
      </w:ins>
      <w:r>
        <w:t>。</w:t>
      </w:r>
      <w:del w:id="129" w:author="Arvin Si.Chuan" w:date="2017-10-30T14:23:00Z">
        <w:r w:rsidDel="00055FDB">
          <w:rPr>
            <w:rFonts w:hint="eastAsia"/>
          </w:rPr>
          <w:delText>所以</w:delText>
        </w:r>
      </w:del>
      <w:r>
        <w:t>为了</w:t>
      </w:r>
      <w:del w:id="130" w:author="Arvin Si.Chuan" w:date="2017-10-30T14:23:00Z">
        <w:r w:rsidDel="00055FDB">
          <w:rPr>
            <w:rFonts w:hint="eastAsia"/>
          </w:rPr>
          <w:delText>应对这种突发错误情况，我们需要做相应的处理，来记录这些错误，并尽快采取措施解决错误或者给予用户相应的错误解决策略。</w:delText>
        </w:r>
      </w:del>
      <w:ins w:id="131" w:author="Arvin Si.Chuan" w:date="2017-10-30T14:23:00Z">
        <w:r w:rsidR="00055FDB">
          <w:rPr>
            <w:rFonts w:hint="eastAsia"/>
          </w:rPr>
          <w:t>在</w:t>
        </w:r>
      </w:ins>
      <w:ins w:id="132" w:author="Arvin Si.Chuan" w:date="2017-10-30T14:24:00Z">
        <w:r w:rsidR="00055FDB">
          <w:rPr>
            <w:rFonts w:hint="eastAsia"/>
          </w:rPr>
          <w:t>用户意外触发非法操作时能够给予用户足够的信息</w:t>
        </w:r>
      </w:ins>
      <w:ins w:id="133" w:author="Arvin Si.Chuan" w:date="2017-10-30T14:26:00Z">
        <w:r w:rsidR="00055FDB">
          <w:rPr>
            <w:rFonts w:hint="eastAsia"/>
          </w:rPr>
          <w:t>、提升系统稳定性</w:t>
        </w:r>
      </w:ins>
      <w:ins w:id="134" w:author="Arvin Si.Chuan" w:date="2017-10-30T14:24:00Z">
        <w:r w:rsidR="00055FDB">
          <w:rPr>
            <w:rFonts w:hint="eastAsia"/>
          </w:rPr>
          <w:t>，</w:t>
        </w:r>
      </w:ins>
      <w:ins w:id="135" w:author="Arvin Si.Chuan" w:date="2017-10-30T14:26:00Z">
        <w:r w:rsidR="00055FDB">
          <w:rPr>
            <w:rFonts w:hint="eastAsia"/>
          </w:rPr>
          <w:t>系统设计中</w:t>
        </w:r>
      </w:ins>
      <w:ins w:id="136" w:author="Arvin Si.Chuan" w:date="2017-10-30T14:29:00Z">
        <w:r w:rsidR="00055FDB">
          <w:rPr>
            <w:rFonts w:hint="eastAsia"/>
          </w:rPr>
          <w:t>充分</w:t>
        </w:r>
      </w:ins>
      <w:ins w:id="137" w:author="Arvin Si.Chuan" w:date="2017-10-30T14:27:00Z">
        <w:r w:rsidR="00055FDB">
          <w:rPr>
            <w:rFonts w:hint="eastAsia"/>
          </w:rPr>
          <w:t>考虑到</w:t>
        </w:r>
      </w:ins>
      <w:ins w:id="138" w:author="Arvin Si.Chuan" w:date="2017-10-30T14:29:00Z">
        <w:r w:rsidR="00055FDB">
          <w:rPr>
            <w:rFonts w:hint="eastAsia"/>
          </w:rPr>
          <w:t>了</w:t>
        </w:r>
      </w:ins>
      <w:ins w:id="139" w:author="Arvin Si.Chuan" w:date="2017-10-30T14:27:00Z">
        <w:r w:rsidR="00055FDB">
          <w:rPr>
            <w:rFonts w:hint="eastAsia"/>
          </w:rPr>
          <w:t>对相关非法操作的捕获</w:t>
        </w:r>
      </w:ins>
      <w:ins w:id="140" w:author="Arvin Si.Chuan" w:date="2017-10-30T14:28:00Z">
        <w:r w:rsidR="00055FDB">
          <w:rPr>
            <w:rFonts w:hint="eastAsia"/>
          </w:rPr>
          <w:t>和捕获信息的传达</w:t>
        </w:r>
      </w:ins>
      <w:ins w:id="141" w:author="Arvin Si.Chuan" w:date="2017-10-30T14:29:00Z">
        <w:r w:rsidR="00055FDB">
          <w:rPr>
            <w:rFonts w:hint="eastAsia"/>
          </w:rPr>
          <w:t>。</w:t>
        </w:r>
      </w:ins>
    </w:p>
    <w:p w14:paraId="60CA66E7" w14:textId="54B2E2DC" w:rsidR="005E6A3F" w:rsidRDefault="005E6A3F" w:rsidP="00DF7023">
      <w:r>
        <w:rPr>
          <w:rFonts w:hint="eastAsia"/>
        </w:rPr>
        <w:t>在</w:t>
      </w:r>
      <w:r>
        <w:t>系统中，</w:t>
      </w:r>
      <w:del w:id="142" w:author="Arvin Si.Chuan" w:date="2017-10-30T14:30:00Z">
        <w:r w:rsidDel="00055FDB">
          <w:rPr>
            <w:rFonts w:hint="eastAsia"/>
          </w:rPr>
          <w:delText>我们首先需要规定出错信息的文字报错</w:delText>
        </w:r>
        <w:r w:rsidR="002409B7" w:rsidDel="00055FDB">
          <w:rPr>
            <w:rFonts w:hint="eastAsia"/>
          </w:rPr>
          <w:delText>格式</w:delText>
        </w:r>
        <w:r w:rsidDel="00055FDB">
          <w:rPr>
            <w:rFonts w:hint="eastAsia"/>
          </w:rPr>
          <w:delText>：</w:delText>
        </w:r>
      </w:del>
      <w:ins w:id="143" w:author="Arvin Si.Chuan" w:date="2017-10-30T14:30:00Z">
        <w:r w:rsidR="00055FDB">
          <w:rPr>
            <w:rFonts w:hint="eastAsia"/>
          </w:rPr>
          <w:t>对所有传递到客户端的</w:t>
        </w:r>
        <w:r w:rsidR="00055FDB">
          <w:rPr>
            <w:rFonts w:hint="eastAsia"/>
          </w:rPr>
          <w:t>JSON</w:t>
        </w:r>
        <w:r w:rsidR="00055FDB">
          <w:rPr>
            <w:rFonts w:hint="eastAsia"/>
          </w:rPr>
          <w:t>数据都进行了统一封装，其封装格式如下：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E6A3F" w14:paraId="0D2D7672" w14:textId="77777777" w:rsidTr="006965D4">
        <w:tc>
          <w:tcPr>
            <w:tcW w:w="8522" w:type="dxa"/>
            <w:shd w:val="clear" w:color="auto" w:fill="F4B083"/>
          </w:tcPr>
          <w:p w14:paraId="4FDA8502" w14:textId="77777777" w:rsidR="005E6A3F" w:rsidRPr="006965D4" w:rsidRDefault="005E6A3F" w:rsidP="005E6A3F">
            <w:r w:rsidRPr="006965D4">
              <w:rPr>
                <w:rFonts w:hint="eastAsia"/>
              </w:rPr>
              <w:t>文字</w:t>
            </w:r>
            <w:r w:rsidRPr="006965D4">
              <w:t>报错</w:t>
            </w:r>
            <w:r w:rsidR="002409B7" w:rsidRPr="006965D4">
              <w:rPr>
                <w:rFonts w:hint="eastAsia"/>
              </w:rPr>
              <w:t>格式</w:t>
            </w:r>
            <w:r w:rsidRPr="006965D4">
              <w:rPr>
                <w:rFonts w:hint="eastAsia"/>
              </w:rPr>
              <w:t>：</w:t>
            </w:r>
          </w:p>
        </w:tc>
      </w:tr>
      <w:tr w:rsidR="005E6A3F" w14:paraId="53DC465C" w14:textId="77777777" w:rsidTr="006965D4">
        <w:tc>
          <w:tcPr>
            <w:tcW w:w="8522" w:type="dxa"/>
            <w:shd w:val="clear" w:color="auto" w:fill="auto"/>
          </w:tcPr>
          <w:p w14:paraId="2425A94A" w14:textId="5F818ECE" w:rsidR="005E6A3F" w:rsidRPr="006965D4" w:rsidRDefault="005A1EED" w:rsidP="005E6A3F">
            <w:del w:id="144" w:author="Arvin Si.Chuan" w:date="2017-10-30T14:31:00Z">
              <w:r w:rsidRPr="006965D4" w:rsidDel="00055FDB">
                <w:rPr>
                  <w:rFonts w:hint="eastAsia"/>
                </w:rPr>
                <w:delText>报错类型</w:delText>
              </w:r>
              <w:r w:rsidRPr="006965D4" w:rsidDel="00055FDB">
                <w:rPr>
                  <w:rFonts w:hint="eastAsia"/>
                </w:rPr>
                <w:delText xml:space="preserve"> </w:delText>
              </w:r>
              <w:r w:rsidRPr="006965D4" w:rsidDel="00055FDB">
                <w:rPr>
                  <w:rFonts w:hint="eastAsia"/>
                </w:rPr>
                <w:delText>异常</w:delText>
              </w:r>
              <w:r w:rsidR="005E6A3F" w:rsidRPr="006965D4" w:rsidDel="00055FDB">
                <w:rPr>
                  <w:rFonts w:hint="eastAsia"/>
                </w:rPr>
                <w:delText>编号</w:delText>
              </w:r>
              <w:r w:rsidRPr="006965D4" w:rsidDel="00055FDB">
                <w:rPr>
                  <w:rFonts w:hint="eastAsia"/>
                </w:rPr>
                <w:delText>：异常</w:delText>
              </w:r>
              <w:r w:rsidR="005E6A3F" w:rsidRPr="006965D4" w:rsidDel="00055FDB">
                <w:rPr>
                  <w:rFonts w:hint="eastAsia"/>
                </w:rPr>
                <w:delText>信息！</w:delText>
              </w:r>
            </w:del>
            <w:ins w:id="145" w:author="Arvin Si.Chuan" w:date="2017-10-30T14:31:00Z">
              <w:r w:rsidR="00055FDB">
                <w:rPr>
                  <w:rFonts w:hint="eastAsia"/>
                </w:rPr>
                <w:t>{status</w:t>
              </w:r>
              <w:r w:rsidR="00055FDB">
                <w:t>:”status_info”,code:0,data:</w:t>
              </w:r>
            </w:ins>
            <w:ins w:id="146" w:author="Arvin Si.Chuan" w:date="2017-10-30T14:32:00Z">
              <w:r w:rsidR="00055FDB">
                <w:t>{…}</w:t>
              </w:r>
            </w:ins>
            <w:ins w:id="147" w:author="Arvin Si.Chuan" w:date="2017-10-30T14:31:00Z">
              <w:r w:rsidR="00055FDB">
                <w:rPr>
                  <w:rFonts w:hint="eastAsia"/>
                </w:rPr>
                <w:t>}</w:t>
              </w:r>
            </w:ins>
          </w:p>
        </w:tc>
      </w:tr>
      <w:tr w:rsidR="005E6A3F" w14:paraId="1CC1A48B" w14:textId="77777777" w:rsidTr="006965D4">
        <w:tc>
          <w:tcPr>
            <w:tcW w:w="8522" w:type="dxa"/>
            <w:shd w:val="clear" w:color="auto" w:fill="auto"/>
          </w:tcPr>
          <w:p w14:paraId="44842664" w14:textId="77777777" w:rsidR="005E6A3F" w:rsidRPr="006965D4" w:rsidRDefault="005E6A3F" w:rsidP="005E6A3F">
            <w:r w:rsidRPr="006965D4">
              <w:rPr>
                <w:rFonts w:hint="eastAsia"/>
              </w:rPr>
              <w:t>示例</w:t>
            </w:r>
            <w:r w:rsidRPr="006965D4">
              <w:t>：</w:t>
            </w:r>
          </w:p>
        </w:tc>
      </w:tr>
      <w:tr w:rsidR="005E6A3F" w14:paraId="5A874316" w14:textId="77777777" w:rsidTr="006965D4">
        <w:tc>
          <w:tcPr>
            <w:tcW w:w="8522" w:type="dxa"/>
            <w:shd w:val="clear" w:color="auto" w:fill="auto"/>
          </w:tcPr>
          <w:p w14:paraId="4BD236A5" w14:textId="4B688F6D" w:rsidR="005E6A3F" w:rsidRPr="006965D4" w:rsidRDefault="00055FDB" w:rsidP="00881838">
            <w:ins w:id="148" w:author="Arvin Si.Chuan" w:date="2017-10-30T14:32:00Z">
              <w:r w:rsidRPr="00055FDB">
                <w:t>{"code":0,"loginStatus":"ROLE_ANONYMOUS","roleCode":0,"status":"OK"}</w:t>
              </w:r>
            </w:ins>
            <w:del w:id="149" w:author="Arvin Si.Chuan" w:date="2017-10-30T14:32:00Z">
              <w:r w:rsidR="005A1EED" w:rsidRPr="006965D4" w:rsidDel="00055FDB">
                <w:delText>Exception</w:delText>
              </w:r>
              <w:r w:rsidR="005E6A3F" w:rsidRPr="006965D4" w:rsidDel="00055FDB">
                <w:delText xml:space="preserve"> </w:delText>
              </w:r>
              <w:r w:rsidR="00881838" w:rsidRPr="006965D4" w:rsidDel="00055FDB">
                <w:delText>1</w:delText>
              </w:r>
              <w:r w:rsidR="005A1EED" w:rsidRPr="006965D4" w:rsidDel="00055FDB">
                <w:delText>000</w:delText>
              </w:r>
              <w:r w:rsidR="005E6A3F" w:rsidRPr="006965D4" w:rsidDel="00055FDB">
                <w:delText>：</w:delText>
              </w:r>
              <w:r w:rsidR="00881838" w:rsidRPr="006965D4" w:rsidDel="00055FDB">
                <w:rPr>
                  <w:rFonts w:hint="eastAsia"/>
                </w:rPr>
                <w:delText>执行到</w:delText>
              </w:r>
              <w:r w:rsidR="00881838" w:rsidRPr="006965D4" w:rsidDel="00055FDB">
                <w:delText>错误操作</w:delText>
              </w:r>
              <w:r w:rsidR="005E6A3F" w:rsidRPr="006965D4" w:rsidDel="00055FDB">
                <w:delText>！</w:delText>
              </w:r>
            </w:del>
          </w:p>
        </w:tc>
      </w:tr>
    </w:tbl>
    <w:p w14:paraId="12259975" w14:textId="76270EAE" w:rsidR="005E6A3F" w:rsidRDefault="002409B7" w:rsidP="00DF7023">
      <w:pPr>
        <w:rPr>
          <w:ins w:id="150" w:author="Arvin Si.Chuan" w:date="2017-10-30T14:32:00Z"/>
        </w:rPr>
      </w:pPr>
      <w:del w:id="151" w:author="Arvin Si.Chuan" w:date="2017-10-30T14:32:00Z">
        <w:r w:rsidDel="00055FDB">
          <w:rPr>
            <w:rFonts w:hint="eastAsia"/>
          </w:rPr>
          <w:delText>然后</w:delText>
        </w:r>
        <w:r w:rsidDel="00055FDB">
          <w:delText>，我们给出相应的报错信息</w:delText>
        </w:r>
        <w:r w:rsidDel="00055FDB">
          <w:rPr>
            <w:rFonts w:hint="eastAsia"/>
          </w:rPr>
          <w:delText>标准：</w:delText>
        </w:r>
      </w:del>
    </w:p>
    <w:p w14:paraId="536B16D5" w14:textId="1A323B7B" w:rsidR="00055FDB" w:rsidRDefault="00055FDB" w:rsidP="00DF7023">
      <w:ins w:id="152" w:author="Arvin Si.Chuan" w:date="2017-10-30T14:32:00Z">
        <w:r>
          <w:rPr>
            <w:rFonts w:hint="eastAsia"/>
          </w:rPr>
          <w:t>其中</w:t>
        </w:r>
        <w:r>
          <w:rPr>
            <w:rFonts w:hint="eastAsia"/>
          </w:rPr>
          <w:t>status</w:t>
        </w:r>
        <w:r>
          <w:rPr>
            <w:rFonts w:hint="eastAsia"/>
          </w:rPr>
          <w:t>字段和</w:t>
        </w:r>
        <w:r>
          <w:rPr>
            <w:rFonts w:hint="eastAsia"/>
          </w:rPr>
          <w:t>code</w:t>
        </w:r>
      </w:ins>
      <w:ins w:id="153" w:author="Arvin Si.Chuan" w:date="2017-10-30T14:33:00Z">
        <w:r>
          <w:rPr>
            <w:rFonts w:hint="eastAsia"/>
          </w:rPr>
          <w:t>字段的规约如下：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2342"/>
        <w:gridCol w:w="4304"/>
      </w:tblGrid>
      <w:tr w:rsidR="005A1EED" w14:paraId="1B69D359" w14:textId="77777777" w:rsidTr="006965D4">
        <w:tc>
          <w:tcPr>
            <w:tcW w:w="8522" w:type="dxa"/>
            <w:gridSpan w:val="3"/>
            <w:shd w:val="clear" w:color="auto" w:fill="F7CAAC"/>
          </w:tcPr>
          <w:p w14:paraId="477CD7A6" w14:textId="77777777" w:rsidR="005A1EED" w:rsidRPr="006965D4" w:rsidRDefault="005A1EED" w:rsidP="00DF7023">
            <w:r w:rsidRPr="006965D4">
              <w:rPr>
                <w:rFonts w:hint="eastAsia"/>
              </w:rPr>
              <w:t>报错</w:t>
            </w:r>
            <w:r w:rsidRPr="006965D4">
              <w:t>信息标准：</w:t>
            </w:r>
          </w:p>
        </w:tc>
      </w:tr>
      <w:tr w:rsidR="006965D4" w14:paraId="2689040D" w14:textId="77777777" w:rsidTr="006965D4">
        <w:tc>
          <w:tcPr>
            <w:tcW w:w="1668" w:type="dxa"/>
            <w:shd w:val="clear" w:color="auto" w:fill="auto"/>
          </w:tcPr>
          <w:p w14:paraId="45DDC138" w14:textId="77777777" w:rsidR="005A1EED" w:rsidRPr="006965D4" w:rsidRDefault="005A1EED" w:rsidP="00DF7023">
            <w:r w:rsidRPr="006965D4">
              <w:rPr>
                <w:rFonts w:hint="eastAsia"/>
              </w:rPr>
              <w:t>报错</w:t>
            </w:r>
            <w:r w:rsidRPr="006965D4">
              <w:t>类型</w:t>
            </w:r>
          </w:p>
        </w:tc>
        <w:tc>
          <w:tcPr>
            <w:tcW w:w="2409" w:type="dxa"/>
            <w:shd w:val="clear" w:color="auto" w:fill="auto"/>
          </w:tcPr>
          <w:p w14:paraId="674A4A8C" w14:textId="77777777" w:rsidR="005A1EED" w:rsidRPr="006965D4" w:rsidRDefault="005A1EED" w:rsidP="00DF7023">
            <w:r w:rsidRPr="006965D4">
              <w:rPr>
                <w:rFonts w:hint="eastAsia"/>
              </w:rPr>
              <w:t>异常</w:t>
            </w:r>
            <w:r w:rsidRPr="006965D4">
              <w:t>编号</w:t>
            </w:r>
          </w:p>
        </w:tc>
        <w:tc>
          <w:tcPr>
            <w:tcW w:w="4445" w:type="dxa"/>
            <w:shd w:val="clear" w:color="auto" w:fill="auto"/>
          </w:tcPr>
          <w:p w14:paraId="281AC875" w14:textId="77777777" w:rsidR="005A1EED" w:rsidRPr="006965D4" w:rsidRDefault="005A1EED" w:rsidP="00DF7023">
            <w:r w:rsidRPr="006965D4">
              <w:rPr>
                <w:rFonts w:hint="eastAsia"/>
              </w:rPr>
              <w:t>异常</w:t>
            </w:r>
            <w:r w:rsidRPr="006965D4">
              <w:t>解释</w:t>
            </w:r>
          </w:p>
        </w:tc>
      </w:tr>
      <w:tr w:rsidR="006965D4" w14:paraId="439B5D6B" w14:textId="77777777" w:rsidTr="006965D4">
        <w:tc>
          <w:tcPr>
            <w:tcW w:w="1668" w:type="dxa"/>
            <w:shd w:val="clear" w:color="auto" w:fill="auto"/>
          </w:tcPr>
          <w:p w14:paraId="716D2E80" w14:textId="77777777" w:rsidR="005A1EED" w:rsidRPr="006965D4" w:rsidRDefault="005A1EED" w:rsidP="00DF7023">
            <w:r w:rsidRPr="006965D4">
              <w:rPr>
                <w:rFonts w:hint="eastAsia"/>
              </w:rPr>
              <w:t>OK</w:t>
            </w:r>
          </w:p>
        </w:tc>
        <w:tc>
          <w:tcPr>
            <w:tcW w:w="2409" w:type="dxa"/>
            <w:shd w:val="clear" w:color="auto" w:fill="auto"/>
          </w:tcPr>
          <w:p w14:paraId="049DE528" w14:textId="77777777" w:rsidR="005A1EED" w:rsidRPr="006965D4" w:rsidRDefault="005A1EED" w:rsidP="005A1EED">
            <w:r w:rsidRPr="006965D4">
              <w:rPr>
                <w:rFonts w:hint="eastAsia"/>
              </w:rPr>
              <w:t>0</w:t>
            </w:r>
            <w:r w:rsidRPr="006965D4">
              <w:t>[</w:t>
            </w:r>
            <w:r w:rsidR="005B23AD" w:rsidRPr="006965D4">
              <w:t>0-9</w:t>
            </w:r>
            <w:r w:rsidRPr="006965D4">
              <w:t>]*</w:t>
            </w:r>
          </w:p>
        </w:tc>
        <w:tc>
          <w:tcPr>
            <w:tcW w:w="4445" w:type="dxa"/>
            <w:shd w:val="clear" w:color="auto" w:fill="auto"/>
          </w:tcPr>
          <w:p w14:paraId="386CDE5D" w14:textId="77777777" w:rsidR="005A1EED" w:rsidRPr="006965D4" w:rsidRDefault="005A1EED" w:rsidP="00DF7023">
            <w:r w:rsidRPr="006965D4">
              <w:rPr>
                <w:rFonts w:hint="eastAsia"/>
              </w:rPr>
              <w:t>所有</w:t>
            </w:r>
            <w:r w:rsidRPr="006965D4">
              <w:t>以</w:t>
            </w:r>
            <w:r w:rsidRPr="006965D4">
              <w:t>“0”</w:t>
            </w:r>
            <w:r w:rsidRPr="006965D4">
              <w:rPr>
                <w:rFonts w:hint="eastAsia"/>
              </w:rPr>
              <w:t>开头</w:t>
            </w:r>
            <w:r w:rsidRPr="006965D4">
              <w:t>的异常类型，</w:t>
            </w:r>
            <w:r w:rsidRPr="006965D4">
              <w:rPr>
                <w:rFonts w:hint="eastAsia"/>
              </w:rPr>
              <w:t>仅能保证</w:t>
            </w:r>
            <w:r w:rsidRPr="006965D4">
              <w:t>程序运行逻辑正常，</w:t>
            </w:r>
            <w:r w:rsidRPr="006965D4">
              <w:rPr>
                <w:rFonts w:hint="eastAsia"/>
              </w:rPr>
              <w:t>但</w:t>
            </w:r>
            <w:r w:rsidRPr="006965D4">
              <w:t>可能存在数据异常</w:t>
            </w:r>
            <w:r w:rsidRPr="006965D4">
              <w:rPr>
                <w:rFonts w:hint="eastAsia"/>
              </w:rPr>
              <w:t>。</w:t>
            </w:r>
          </w:p>
        </w:tc>
      </w:tr>
      <w:tr w:rsidR="006965D4" w14:paraId="557761A8" w14:textId="77777777" w:rsidTr="006965D4">
        <w:tc>
          <w:tcPr>
            <w:tcW w:w="1668" w:type="dxa"/>
            <w:shd w:val="clear" w:color="auto" w:fill="auto"/>
          </w:tcPr>
          <w:p w14:paraId="3A5B9E39" w14:textId="77777777" w:rsidR="005A1EED" w:rsidRPr="006965D4" w:rsidRDefault="005A1EED" w:rsidP="00DF7023">
            <w:r w:rsidRPr="006965D4">
              <w:t>Exception</w:t>
            </w:r>
          </w:p>
        </w:tc>
        <w:tc>
          <w:tcPr>
            <w:tcW w:w="2409" w:type="dxa"/>
            <w:shd w:val="clear" w:color="auto" w:fill="auto"/>
          </w:tcPr>
          <w:p w14:paraId="67D1CE11" w14:textId="77777777" w:rsidR="005A1EED" w:rsidRPr="006965D4" w:rsidRDefault="005A1EED" w:rsidP="005A1EED">
            <w:r w:rsidRPr="006965D4">
              <w:rPr>
                <w:rFonts w:hint="eastAsia"/>
              </w:rPr>
              <w:t>1</w:t>
            </w:r>
            <w:r w:rsidR="005B23AD" w:rsidRPr="006965D4">
              <w:t>[0-9]</w:t>
            </w:r>
            <w:r w:rsidRPr="006965D4">
              <w:t>*</w:t>
            </w:r>
          </w:p>
        </w:tc>
        <w:tc>
          <w:tcPr>
            <w:tcW w:w="4445" w:type="dxa"/>
            <w:shd w:val="clear" w:color="auto" w:fill="auto"/>
          </w:tcPr>
          <w:p w14:paraId="76DB4873" w14:textId="77777777" w:rsidR="005A1EED" w:rsidRPr="006965D4" w:rsidRDefault="005A1EED" w:rsidP="00DF7023">
            <w:r w:rsidRPr="006965D4">
              <w:rPr>
                <w:rFonts w:hint="eastAsia"/>
              </w:rPr>
              <w:t>所有</w:t>
            </w:r>
            <w:r w:rsidRPr="006965D4">
              <w:t>以</w:t>
            </w:r>
            <w:r w:rsidRPr="006965D4">
              <w:t>“1”</w:t>
            </w:r>
            <w:r w:rsidRPr="006965D4">
              <w:rPr>
                <w:rFonts w:hint="eastAsia"/>
              </w:rPr>
              <w:t>开头</w:t>
            </w:r>
            <w:r w:rsidRPr="006965D4">
              <w:t>的异常类型，均属于系统异常</w:t>
            </w:r>
            <w:r w:rsidRPr="006965D4">
              <w:rPr>
                <w:rFonts w:hint="eastAsia"/>
              </w:rPr>
              <w:t>。</w:t>
            </w:r>
          </w:p>
        </w:tc>
      </w:tr>
      <w:tr w:rsidR="006965D4" w14:paraId="276CD72E" w14:textId="77777777" w:rsidTr="006965D4">
        <w:tc>
          <w:tcPr>
            <w:tcW w:w="1668" w:type="dxa"/>
            <w:shd w:val="clear" w:color="auto" w:fill="auto"/>
          </w:tcPr>
          <w:p w14:paraId="5FEA49DD" w14:textId="77777777" w:rsidR="005A1EED" w:rsidRPr="006965D4" w:rsidRDefault="005A1EED" w:rsidP="00DF7023"/>
        </w:tc>
        <w:tc>
          <w:tcPr>
            <w:tcW w:w="2409" w:type="dxa"/>
            <w:shd w:val="clear" w:color="auto" w:fill="auto"/>
          </w:tcPr>
          <w:p w14:paraId="3A208957" w14:textId="77777777" w:rsidR="005A1EED" w:rsidRPr="006965D4" w:rsidRDefault="005A1EED" w:rsidP="00DF7023"/>
        </w:tc>
        <w:tc>
          <w:tcPr>
            <w:tcW w:w="4445" w:type="dxa"/>
            <w:shd w:val="clear" w:color="auto" w:fill="auto"/>
          </w:tcPr>
          <w:p w14:paraId="0D419138" w14:textId="77777777" w:rsidR="005A1EED" w:rsidRPr="006965D4" w:rsidRDefault="005A1EED" w:rsidP="00DF7023"/>
        </w:tc>
      </w:tr>
    </w:tbl>
    <w:p w14:paraId="1587BE47" w14:textId="77777777" w:rsidR="002409B7" w:rsidRPr="005E6A3F" w:rsidRDefault="002409B7" w:rsidP="00DF7023"/>
    <w:p w14:paraId="139B76F9" w14:textId="77777777" w:rsidR="00A43ECF" w:rsidRDefault="00A43ECF">
      <w:pPr>
        <w:pStyle w:val="2"/>
      </w:pPr>
      <w:bookmarkStart w:id="154" w:name="_Toc497114638"/>
      <w:r>
        <w:rPr>
          <w:rFonts w:hint="eastAsia"/>
        </w:rPr>
        <w:t>出错处理对策</w:t>
      </w:r>
      <w:bookmarkEnd w:id="154"/>
    </w:p>
    <w:p w14:paraId="4E2FE561" w14:textId="4BFBE8CE" w:rsidR="0037506C" w:rsidRDefault="00DF7023" w:rsidP="00DF7023">
      <w:pPr>
        <w:ind w:firstLineChars="200" w:firstLine="480"/>
      </w:pPr>
      <w:r>
        <w:rPr>
          <w:rFonts w:hint="eastAsia"/>
        </w:rPr>
        <w:t>在我们</w:t>
      </w:r>
      <w:r>
        <w:t>设计本产品的同时，我们考虑到了很多用户在操作时可能会出现的错误，</w:t>
      </w:r>
      <w:r>
        <w:rPr>
          <w:rFonts w:hint="eastAsia"/>
        </w:rPr>
        <w:t>例如</w:t>
      </w:r>
      <w:r>
        <w:t>：由于用户点击过快而导致的显示错误</w:t>
      </w:r>
      <w:r>
        <w:rPr>
          <w:rFonts w:hint="eastAsia"/>
        </w:rPr>
        <w:t>以及</w:t>
      </w:r>
      <w:r>
        <w:t>用户未</w:t>
      </w:r>
      <w:r>
        <w:rPr>
          <w:rFonts w:hint="eastAsia"/>
        </w:rPr>
        <w:t>选择</w:t>
      </w:r>
      <w:r>
        <w:t>需要进行数据预处理的文件</w:t>
      </w:r>
      <w:r>
        <w:rPr>
          <w:rFonts w:hint="eastAsia"/>
        </w:rPr>
        <w:t>就</w:t>
      </w:r>
      <w:r>
        <w:t>进行后续操作</w:t>
      </w:r>
      <w:r>
        <w:rPr>
          <w:rFonts w:hint="eastAsia"/>
        </w:rPr>
        <w:t>等，</w:t>
      </w:r>
      <w:r>
        <w:t>我们会对这些常见的错误进行</w:t>
      </w:r>
      <w:r>
        <w:rPr>
          <w:rFonts w:hint="eastAsia"/>
        </w:rPr>
        <w:t>容错</w:t>
      </w:r>
      <w:r>
        <w:t>处理</w:t>
      </w:r>
      <w:r>
        <w:rPr>
          <w:rFonts w:hint="eastAsia"/>
        </w:rPr>
        <w:t>。</w:t>
      </w:r>
    </w:p>
    <w:p w14:paraId="1E7F998D" w14:textId="55A3AD76" w:rsidR="00DF7023" w:rsidRPr="00DF7023" w:rsidRDefault="00DF7023" w:rsidP="00DF7023">
      <w:pPr>
        <w:ind w:firstLineChars="200" w:firstLine="480"/>
      </w:pPr>
      <w:del w:id="155" w:author="Arvin Si.Chuan" w:date="2017-10-30T14:33:00Z">
        <w:r w:rsidDel="002F380B">
          <w:rPr>
            <w:rFonts w:hint="eastAsia"/>
          </w:rPr>
          <w:delText>我们的处理方案是，在程序中编写多个容错处理方法，当系统检测到这些特定标识的异常时，则会调用相关的异常处理方法。</w:delText>
        </w:r>
      </w:del>
      <w:ins w:id="156" w:author="Arvin Si.Chuan" w:date="2017-10-30T14:34:00Z">
        <w:r w:rsidR="002F380B">
          <w:rPr>
            <w:rFonts w:hint="eastAsia"/>
          </w:rPr>
          <w:t>其中，</w:t>
        </w:r>
      </w:ins>
      <w:ins w:id="157" w:author="Arvin Si.Chuan" w:date="2017-10-30T14:35:00Z">
        <w:r w:rsidR="002F380B">
          <w:rPr>
            <w:rFonts w:hint="eastAsia"/>
          </w:rPr>
          <w:t>为了处理在服务器中可能出现的非法操作，我们根据实际的业务，定义</w:t>
        </w:r>
      </w:ins>
      <w:ins w:id="158" w:author="Arvin Si.Chuan" w:date="2017-10-30T14:36:00Z">
        <w:r w:rsidR="002F380B">
          <w:rPr>
            <w:rFonts w:hint="eastAsia"/>
          </w:rPr>
          <w:t>自定义异常并在出现异常情况时捕获响应的异常，通过这样的</w:t>
        </w:r>
      </w:ins>
      <w:ins w:id="159" w:author="Arvin Si.Chuan" w:date="2017-10-30T14:37:00Z">
        <w:r w:rsidR="002F380B">
          <w:rPr>
            <w:rFonts w:hint="eastAsia"/>
          </w:rPr>
          <w:t>异常信息和相关的传输接口</w:t>
        </w:r>
        <w:r w:rsidR="002F380B">
          <w:rPr>
            <w:rFonts w:hint="eastAsia"/>
          </w:rPr>
          <w:t>/</w:t>
        </w:r>
        <w:r w:rsidR="002F380B">
          <w:rPr>
            <w:rFonts w:hint="eastAsia"/>
          </w:rPr>
          <w:t>实体，将信息传达到客户端。在客户端（浏览器），</w:t>
        </w:r>
      </w:ins>
      <w:ins w:id="160" w:author="Arvin Si.Chuan" w:date="2017-10-30T14:38:00Z">
        <w:r w:rsidR="002F380B">
          <w:rPr>
            <w:rFonts w:hint="eastAsia"/>
          </w:rPr>
          <w:t>我们对用户的非法操作进行文字、视觉和逻辑上的提示</w:t>
        </w:r>
      </w:ins>
      <w:ins w:id="161" w:author="Arvin Si.Chuan" w:date="2017-10-30T14:39:00Z">
        <w:r w:rsidR="002F380B">
          <w:rPr>
            <w:rFonts w:hint="eastAsia"/>
          </w:rPr>
          <w:t>和限制，如：用户注册时两次输入的密码不一致时，不仅在输入框上有红色警示，也有文字提示</w:t>
        </w:r>
      </w:ins>
      <w:ins w:id="162" w:author="Arvin Si.Chuan" w:date="2017-10-30T14:40:00Z">
        <w:r w:rsidR="002F380B">
          <w:rPr>
            <w:rFonts w:hint="eastAsia"/>
          </w:rPr>
          <w:t>，同时，提交按钮是禁用状态。</w:t>
        </w:r>
      </w:ins>
    </w:p>
    <w:sectPr w:rsidR="00DF7023" w:rsidRPr="00DF7023">
      <w:headerReference w:type="default" r:id="rId26"/>
      <w:footerReference w:type="default" r:id="rId2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Ash Morgan" w:date="2017-10-30T15:54:00Z" w:initials="AM">
    <w:p w14:paraId="7BD76B71" w14:textId="7546629E" w:rsidR="00DF380B" w:rsidRDefault="00DF380B">
      <w:pPr>
        <w:pStyle w:val="ac"/>
        <w:rPr>
          <w:rFonts w:hint="eastAsia"/>
        </w:rPr>
      </w:pPr>
      <w:r>
        <w:rPr>
          <w:rStyle w:val="ab"/>
        </w:rPr>
        <w:annotationRef/>
      </w:r>
      <w:r>
        <w:rPr>
          <w:rFonts w:hint="eastAsia"/>
        </w:rPr>
        <w:t>这个</w:t>
      </w:r>
      <w:r>
        <w:t>二维码需要更新</w:t>
      </w:r>
      <w:r>
        <w:rPr>
          <w:rFonts w:hint="eastAsia"/>
        </w:rPr>
        <w:t>。</w:t>
      </w:r>
    </w:p>
  </w:comment>
  <w:comment w:id="14" w:author="Ash Morgan" w:date="2017-10-29T14:21:00Z" w:initials="AM">
    <w:p w14:paraId="6BDED125" w14:textId="77777777" w:rsidR="002D1FA9" w:rsidRDefault="002D1FA9">
      <w:pPr>
        <w:pStyle w:val="ac"/>
      </w:pPr>
      <w:r>
        <w:rPr>
          <w:rStyle w:val="ab"/>
        </w:rPr>
        <w:annotationRef/>
      </w:r>
      <w:r>
        <w:rPr>
          <w:rFonts w:hint="eastAsia"/>
        </w:rPr>
        <w:t>此处需要</w:t>
      </w:r>
      <w:r>
        <w:t>添加一个二维码</w:t>
      </w:r>
      <w:r w:rsidR="002B4DE8">
        <w:rPr>
          <w:rFonts w:hint="eastAsia"/>
        </w:rPr>
        <w:t>。</w:t>
      </w:r>
    </w:p>
  </w:comment>
  <w:comment w:id="34" w:author="Ash Morgan" w:date="2017-10-30T10:54:00Z" w:initials="AM">
    <w:p w14:paraId="5E0A647D" w14:textId="77777777" w:rsidR="00072D3D" w:rsidRDefault="00072D3D">
      <w:pPr>
        <w:pStyle w:val="ac"/>
      </w:pPr>
      <w:r>
        <w:rPr>
          <w:rStyle w:val="ab"/>
        </w:rPr>
        <w:annotationRef/>
      </w:r>
      <w:r>
        <w:rPr>
          <w:rFonts w:hint="eastAsia"/>
        </w:rPr>
        <w:t>此处</w:t>
      </w:r>
      <w:r>
        <w:t>需添加一份用户操作流程图。</w:t>
      </w:r>
    </w:p>
  </w:comment>
  <w:comment w:id="53" w:author="Ash Morgan" w:date="2017-10-30T10:54:00Z" w:initials="AM">
    <w:p w14:paraId="4FBDE68D" w14:textId="77777777" w:rsidR="00072D3D" w:rsidRDefault="00072D3D">
      <w:pPr>
        <w:pStyle w:val="ac"/>
      </w:pPr>
      <w:r>
        <w:rPr>
          <w:rStyle w:val="ab"/>
        </w:rPr>
        <w:annotationRef/>
      </w:r>
      <w:r>
        <w:rPr>
          <w:rFonts w:hint="eastAsia"/>
        </w:rPr>
        <w:t>此处</w:t>
      </w:r>
      <w:r>
        <w:t>需添加一份数据预处理处理流程图。</w:t>
      </w:r>
    </w:p>
  </w:comment>
  <w:comment w:id="104" w:author="Arvin Si.Chuan" w:date="2017-10-30T14:18:00Z" w:initials="AS">
    <w:p w14:paraId="0FED0F22" w14:textId="59A82FCC" w:rsidR="00A540BA" w:rsidRDefault="00055FDB">
      <w:pPr>
        <w:pStyle w:val="ac"/>
        <w:rPr>
          <w:rFonts w:hint="eastAsia"/>
        </w:rPr>
      </w:pPr>
      <w:r>
        <w:rPr>
          <w:rStyle w:val="ab"/>
        </w:rPr>
        <w:annotationRef/>
      </w:r>
      <w:r>
        <w:rPr>
          <w:rFonts w:hint="eastAsia"/>
        </w:rPr>
        <w:t>内部接口为何显示了全局包结构？</w:t>
      </w:r>
    </w:p>
  </w:comment>
  <w:comment w:id="105" w:author="Ash Morgan" w:date="2017-10-30T16:03:00Z" w:initials="AM">
    <w:p w14:paraId="243E7895" w14:textId="48E635B8" w:rsidR="00A540BA" w:rsidRPr="00A540BA" w:rsidRDefault="00A540BA">
      <w:pPr>
        <w:pStyle w:val="ac"/>
        <w:rPr>
          <w:rFonts w:hint="eastAsia"/>
        </w:rPr>
      </w:pPr>
      <w:r>
        <w:rPr>
          <w:rStyle w:val="ab"/>
        </w:rPr>
        <w:annotationRef/>
      </w:r>
      <w:r>
        <w:rPr>
          <w:rFonts w:hint="eastAsia"/>
        </w:rPr>
        <w:t>已</w:t>
      </w:r>
      <w:r>
        <w:t>修正。</w:t>
      </w:r>
    </w:p>
  </w:comment>
  <w:comment w:id="115" w:author="Arvin Si.Chuan" w:date="2017-10-30T14:17:00Z" w:initials="AS">
    <w:p w14:paraId="5DDF79E4" w14:textId="72DDA012" w:rsidR="00A540BA" w:rsidRDefault="00A540BA" w:rsidP="00A540BA">
      <w:pPr>
        <w:pStyle w:val="ac"/>
        <w:rPr>
          <w:rFonts w:hint="eastAsia"/>
        </w:rPr>
      </w:pPr>
      <w:r>
        <w:rPr>
          <w:rStyle w:val="ab"/>
        </w:rPr>
        <w:annotationRef/>
      </w:r>
      <w:r>
        <w:rPr>
          <w:rFonts w:hint="eastAsia"/>
        </w:rPr>
        <w:t>此图不应放置于此，此图是</w:t>
      </w:r>
      <w:r>
        <w:rPr>
          <w:rFonts w:hint="eastAsia"/>
        </w:rPr>
        <w:t>PMH</w:t>
      </w:r>
      <w:r>
        <w:rPr>
          <w:rFonts w:hint="eastAsia"/>
        </w:rPr>
        <w:t>的内部结构图</w:t>
      </w:r>
    </w:p>
  </w:comment>
  <w:comment w:id="116" w:author="Ash Morgan" w:date="2017-10-30T16:04:00Z" w:initials="AM">
    <w:p w14:paraId="3B52D66A" w14:textId="3C712484" w:rsidR="00A540BA" w:rsidRDefault="00A540BA">
      <w:pPr>
        <w:pStyle w:val="ac"/>
        <w:rPr>
          <w:rFonts w:hint="eastAsia"/>
        </w:rPr>
      </w:pPr>
      <w:r>
        <w:rPr>
          <w:rStyle w:val="ab"/>
        </w:rPr>
        <w:annotationRef/>
      </w:r>
      <w:r>
        <w:rPr>
          <w:rFonts w:hint="eastAsia"/>
        </w:rPr>
        <w:t>已</w:t>
      </w:r>
      <w:r>
        <w:t>修正。</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D76B71" w15:done="0"/>
  <w15:commentEx w15:paraId="6BDED125" w15:done="0"/>
  <w15:commentEx w15:paraId="5E0A647D" w15:done="0"/>
  <w15:commentEx w15:paraId="4FBDE68D" w15:done="0"/>
  <w15:commentEx w15:paraId="0FED0F22" w15:done="0"/>
  <w15:commentEx w15:paraId="243E7895" w15:paraIdParent="0FED0F22" w15:done="0"/>
  <w15:commentEx w15:paraId="5DDF79E4" w15:done="0"/>
  <w15:commentEx w15:paraId="3B52D66A" w15:paraIdParent="5DDF79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B10E2A" w16cid:durableId="1DA1B2EC"/>
  <w16cid:commentId w16cid:paraId="3B663FA1" w16cid:durableId="1DA1B31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20ABA" w14:textId="77777777" w:rsidR="00426549" w:rsidRDefault="00426549">
      <w:r>
        <w:separator/>
      </w:r>
    </w:p>
  </w:endnote>
  <w:endnote w:type="continuationSeparator" w:id="0">
    <w:p w14:paraId="46ECFD78" w14:textId="77777777" w:rsidR="00426549" w:rsidRDefault="004265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8668E" w14:textId="77777777" w:rsidR="00A43ECF" w:rsidRDefault="00A43ECF">
    <w:pPr>
      <w:pStyle w:val="a5"/>
      <w:jc w:val="both"/>
    </w:pPr>
  </w:p>
  <w:p w14:paraId="56D32DC7" w14:textId="77777777" w:rsidR="00A43ECF" w:rsidRDefault="00A43EC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8A71E6" w14:textId="77777777" w:rsidR="00426549" w:rsidRDefault="00426549">
      <w:r>
        <w:separator/>
      </w:r>
    </w:p>
  </w:footnote>
  <w:footnote w:type="continuationSeparator" w:id="0">
    <w:p w14:paraId="799C8A88" w14:textId="77777777" w:rsidR="00426549" w:rsidRDefault="004265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8E09B" w14:textId="77777777" w:rsidR="0022001D" w:rsidRDefault="0022001D" w:rsidP="00A43ECF">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86A44" w14:textId="77777777" w:rsidR="0022001D" w:rsidRDefault="0022001D" w:rsidP="00A43ECF">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2C9AC" w14:textId="77777777" w:rsidR="00A43ECF" w:rsidRDefault="00A43ECF">
    <w:pPr>
      <w:pStyle w:val="a4"/>
      <w:jc w:val="both"/>
    </w:pPr>
    <w:r>
      <w:rPr>
        <w:rFonts w:hint="eastAsia"/>
      </w:rPr>
      <w:t>四、概要设计说明书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4"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FE67161"/>
    <w:multiLevelType w:val="hybridMultilevel"/>
    <w:tmpl w:val="CF4ACA0E"/>
    <w:lvl w:ilvl="0" w:tplc="61709F06">
      <w:start w:val="1"/>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3331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3AC43F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2A77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4690CB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5D2F1830"/>
    <w:multiLevelType w:val="hybridMultilevel"/>
    <w:tmpl w:val="5AB8CB62"/>
    <w:lvl w:ilvl="0" w:tplc="D9ECE196">
      <w:start w:val="2"/>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3" w15:restartNumberingAfterBreak="0">
    <w:nsid w:val="68740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1"/>
  </w:num>
  <w:num w:numId="3">
    <w:abstractNumId w:val="17"/>
  </w:num>
  <w:num w:numId="4">
    <w:abstractNumId w:val="26"/>
  </w:num>
  <w:num w:numId="5">
    <w:abstractNumId w:val="3"/>
  </w:num>
  <w:num w:numId="6">
    <w:abstractNumId w:val="6"/>
  </w:num>
  <w:num w:numId="7">
    <w:abstractNumId w:val="18"/>
  </w:num>
  <w:num w:numId="8">
    <w:abstractNumId w:val="8"/>
  </w:num>
  <w:num w:numId="9">
    <w:abstractNumId w:val="4"/>
  </w:num>
  <w:num w:numId="10">
    <w:abstractNumId w:val="29"/>
  </w:num>
  <w:num w:numId="11">
    <w:abstractNumId w:val="25"/>
  </w:num>
  <w:num w:numId="12">
    <w:abstractNumId w:val="0"/>
  </w:num>
  <w:num w:numId="13">
    <w:abstractNumId w:val="28"/>
  </w:num>
  <w:num w:numId="14">
    <w:abstractNumId w:val="22"/>
  </w:num>
  <w:num w:numId="15">
    <w:abstractNumId w:val="7"/>
  </w:num>
  <w:num w:numId="16">
    <w:abstractNumId w:val="27"/>
  </w:num>
  <w:num w:numId="17">
    <w:abstractNumId w:val="2"/>
  </w:num>
  <w:num w:numId="18">
    <w:abstractNumId w:val="1"/>
  </w:num>
  <w:num w:numId="19">
    <w:abstractNumId w:val="10"/>
  </w:num>
  <w:num w:numId="20">
    <w:abstractNumId w:val="24"/>
  </w:num>
  <w:num w:numId="21">
    <w:abstractNumId w:val="15"/>
  </w:num>
  <w:num w:numId="22">
    <w:abstractNumId w:val="13"/>
  </w:num>
  <w:num w:numId="23">
    <w:abstractNumId w:val="9"/>
  </w:num>
  <w:num w:numId="24">
    <w:abstractNumId w:val="23"/>
  </w:num>
  <w:num w:numId="25">
    <w:abstractNumId w:val="12"/>
  </w:num>
  <w:num w:numId="26">
    <w:abstractNumId w:val="19"/>
  </w:num>
  <w:num w:numId="27">
    <w:abstractNumId w:val="19"/>
  </w:num>
  <w:num w:numId="28">
    <w:abstractNumId w:val="14"/>
  </w:num>
  <w:num w:numId="29">
    <w:abstractNumId w:val="21"/>
  </w:num>
  <w:num w:numId="30">
    <w:abstractNumId w:val="20"/>
  </w:num>
  <w:num w:numId="31">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06C"/>
    <w:rsid w:val="00025078"/>
    <w:rsid w:val="00035913"/>
    <w:rsid w:val="0004348D"/>
    <w:rsid w:val="00055FDB"/>
    <w:rsid w:val="00062E12"/>
    <w:rsid w:val="00072D3D"/>
    <w:rsid w:val="000C770E"/>
    <w:rsid w:val="00121ACA"/>
    <w:rsid w:val="001268FC"/>
    <w:rsid w:val="0014080D"/>
    <w:rsid w:val="001F3EAD"/>
    <w:rsid w:val="0022001D"/>
    <w:rsid w:val="00223542"/>
    <w:rsid w:val="0022486A"/>
    <w:rsid w:val="002409B7"/>
    <w:rsid w:val="0025208E"/>
    <w:rsid w:val="002819E9"/>
    <w:rsid w:val="002B4DE8"/>
    <w:rsid w:val="002D190E"/>
    <w:rsid w:val="002D1FA9"/>
    <w:rsid w:val="002D2AFF"/>
    <w:rsid w:val="002F380B"/>
    <w:rsid w:val="00334482"/>
    <w:rsid w:val="00357923"/>
    <w:rsid w:val="0037506C"/>
    <w:rsid w:val="003B3153"/>
    <w:rsid w:val="004020E3"/>
    <w:rsid w:val="00426549"/>
    <w:rsid w:val="00470273"/>
    <w:rsid w:val="004C2750"/>
    <w:rsid w:val="004E57BA"/>
    <w:rsid w:val="00546B69"/>
    <w:rsid w:val="00590365"/>
    <w:rsid w:val="005A1EED"/>
    <w:rsid w:val="005B23AD"/>
    <w:rsid w:val="005B4670"/>
    <w:rsid w:val="005B5D30"/>
    <w:rsid w:val="005E103A"/>
    <w:rsid w:val="005E6A3F"/>
    <w:rsid w:val="005F4C56"/>
    <w:rsid w:val="0060669F"/>
    <w:rsid w:val="00631231"/>
    <w:rsid w:val="00643F2B"/>
    <w:rsid w:val="006965D4"/>
    <w:rsid w:val="007159A6"/>
    <w:rsid w:val="00881838"/>
    <w:rsid w:val="008C281E"/>
    <w:rsid w:val="009329F2"/>
    <w:rsid w:val="00954290"/>
    <w:rsid w:val="009C352C"/>
    <w:rsid w:val="009C4EEF"/>
    <w:rsid w:val="009D0644"/>
    <w:rsid w:val="00A1473E"/>
    <w:rsid w:val="00A43ECF"/>
    <w:rsid w:val="00A540BA"/>
    <w:rsid w:val="00B66AC3"/>
    <w:rsid w:val="00C42606"/>
    <w:rsid w:val="00C67988"/>
    <w:rsid w:val="00C83D1D"/>
    <w:rsid w:val="00CB6EAC"/>
    <w:rsid w:val="00CC42AA"/>
    <w:rsid w:val="00CD5B8A"/>
    <w:rsid w:val="00D22A31"/>
    <w:rsid w:val="00D74BAD"/>
    <w:rsid w:val="00D75E26"/>
    <w:rsid w:val="00D94BA1"/>
    <w:rsid w:val="00DC72A0"/>
    <w:rsid w:val="00DD40CD"/>
    <w:rsid w:val="00DF380B"/>
    <w:rsid w:val="00DF7023"/>
    <w:rsid w:val="00E042C4"/>
    <w:rsid w:val="00E11BB0"/>
    <w:rsid w:val="00E81E47"/>
    <w:rsid w:val="00E90BC7"/>
    <w:rsid w:val="00EF5D03"/>
    <w:rsid w:val="00F77CBE"/>
    <w:rsid w:val="00FA174B"/>
    <w:rsid w:val="00FF2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4225D"/>
  <w15:chartTrackingRefBased/>
  <w15:docId w15:val="{16E79122-CD50-403B-8986-A92AD73EA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qFormat/>
    <w:pPr>
      <w:keepNext/>
      <w:keepLines/>
      <w:numPr>
        <w:numId w:val="26"/>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6"/>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35913"/>
    <w:pPr>
      <w:keepNext/>
      <w:keepLines/>
      <w:numPr>
        <w:ilvl w:val="3"/>
        <w:numId w:val="26"/>
      </w:numPr>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semiHidden/>
    <w:unhideWhenUsed/>
    <w:qFormat/>
    <w:rsid w:val="00035913"/>
    <w:pPr>
      <w:keepNext/>
      <w:keepLines/>
      <w:numPr>
        <w:ilvl w:val="4"/>
        <w:numId w:val="26"/>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35913"/>
    <w:pPr>
      <w:keepNext/>
      <w:keepLines/>
      <w:numPr>
        <w:ilvl w:val="5"/>
        <w:numId w:val="26"/>
      </w:numPr>
      <w:spacing w:before="240" w:after="64" w:line="320" w:lineRule="auto"/>
      <w:outlineLvl w:val="5"/>
    </w:pPr>
    <w:rPr>
      <w:rFonts w:ascii="Calibri Light" w:hAnsi="Calibri Light"/>
      <w:b/>
      <w:bCs/>
    </w:rPr>
  </w:style>
  <w:style w:type="paragraph" w:styleId="7">
    <w:name w:val="heading 7"/>
    <w:basedOn w:val="a"/>
    <w:next w:val="a"/>
    <w:link w:val="7Char"/>
    <w:uiPriority w:val="9"/>
    <w:semiHidden/>
    <w:unhideWhenUsed/>
    <w:qFormat/>
    <w:rsid w:val="00035913"/>
    <w:pPr>
      <w:keepNext/>
      <w:keepLines/>
      <w:numPr>
        <w:ilvl w:val="6"/>
        <w:numId w:val="26"/>
      </w:numPr>
      <w:spacing w:before="240" w:after="64" w:line="320" w:lineRule="auto"/>
      <w:outlineLvl w:val="6"/>
    </w:pPr>
    <w:rPr>
      <w:b/>
      <w:bCs/>
    </w:rPr>
  </w:style>
  <w:style w:type="paragraph" w:styleId="8">
    <w:name w:val="heading 8"/>
    <w:basedOn w:val="a"/>
    <w:next w:val="a"/>
    <w:link w:val="8Char"/>
    <w:uiPriority w:val="9"/>
    <w:semiHidden/>
    <w:unhideWhenUsed/>
    <w:qFormat/>
    <w:rsid w:val="00035913"/>
    <w:pPr>
      <w:keepNext/>
      <w:keepLines/>
      <w:numPr>
        <w:ilvl w:val="7"/>
        <w:numId w:val="26"/>
      </w:numPr>
      <w:spacing w:before="240" w:after="64" w:line="320" w:lineRule="auto"/>
      <w:outlineLvl w:val="7"/>
    </w:pPr>
    <w:rPr>
      <w:rFonts w:ascii="Calibri Light" w:hAnsi="Calibri Light"/>
    </w:rPr>
  </w:style>
  <w:style w:type="paragraph" w:styleId="9">
    <w:name w:val="heading 9"/>
    <w:basedOn w:val="a"/>
    <w:next w:val="a"/>
    <w:link w:val="9Char"/>
    <w:uiPriority w:val="9"/>
    <w:semiHidden/>
    <w:unhideWhenUsed/>
    <w:qFormat/>
    <w:rsid w:val="00035913"/>
    <w:pPr>
      <w:keepNext/>
      <w:keepLines/>
      <w:numPr>
        <w:ilvl w:val="8"/>
        <w:numId w:val="26"/>
      </w:numPr>
      <w:spacing w:before="240" w:after="64" w:line="320" w:lineRule="auto"/>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semiHidden/>
    <w:pPr>
      <w:tabs>
        <w:tab w:val="center" w:pos="4153"/>
        <w:tab w:val="right" w:pos="8306"/>
      </w:tabs>
      <w:snapToGrid w:val="0"/>
      <w:jc w:val="left"/>
    </w:pPr>
    <w:rPr>
      <w:sz w:val="18"/>
      <w:szCs w:val="18"/>
    </w:rPr>
  </w:style>
  <w:style w:type="paragraph" w:styleId="a6">
    <w:name w:val="Body Text"/>
    <w:basedOn w:val="a"/>
    <w:semiHidden/>
    <w:rPr>
      <w:color w:val="FF0000"/>
    </w:rPr>
  </w:style>
  <w:style w:type="paragraph" w:styleId="a7">
    <w:name w:val="Body Text Indent"/>
    <w:basedOn w:val="a"/>
    <w:semiHidden/>
    <w:pPr>
      <w:ind w:leftChars="372" w:left="781" w:firstLineChars="200" w:firstLine="420"/>
    </w:pPr>
  </w:style>
  <w:style w:type="character" w:styleId="a8">
    <w:name w:val="Placeholder Text"/>
    <w:uiPriority w:val="99"/>
    <w:semiHidden/>
    <w:rsid w:val="0037506C"/>
    <w:rPr>
      <w:color w:val="808080"/>
    </w:rPr>
  </w:style>
  <w:style w:type="character" w:customStyle="1" w:styleId="Char">
    <w:name w:val="页眉 Char"/>
    <w:link w:val="a4"/>
    <w:uiPriority w:val="99"/>
    <w:rsid w:val="0037506C"/>
    <w:rPr>
      <w:kern w:val="2"/>
      <w:sz w:val="18"/>
      <w:szCs w:val="18"/>
    </w:rPr>
  </w:style>
  <w:style w:type="paragraph" w:styleId="a9">
    <w:name w:val="Title"/>
    <w:basedOn w:val="a"/>
    <w:link w:val="Char0"/>
    <w:qFormat/>
    <w:rsid w:val="00DD40CD"/>
    <w:pPr>
      <w:spacing w:before="240" w:after="60"/>
      <w:jc w:val="center"/>
      <w:outlineLvl w:val="0"/>
    </w:pPr>
    <w:rPr>
      <w:rFonts w:ascii="Arial" w:hAnsi="Arial" w:cs="Arial"/>
      <w:b/>
      <w:bCs/>
      <w:sz w:val="32"/>
      <w:szCs w:val="32"/>
    </w:rPr>
  </w:style>
  <w:style w:type="character" w:customStyle="1" w:styleId="Char0">
    <w:name w:val="标题 Char"/>
    <w:link w:val="a9"/>
    <w:rsid w:val="00DD40CD"/>
    <w:rPr>
      <w:rFonts w:ascii="Arial" w:hAnsi="Arial" w:cs="Arial"/>
      <w:b/>
      <w:bCs/>
      <w:kern w:val="2"/>
      <w:sz w:val="32"/>
      <w:szCs w:val="32"/>
    </w:rPr>
  </w:style>
  <w:style w:type="table" w:styleId="aa">
    <w:name w:val="Table Grid"/>
    <w:basedOn w:val="a1"/>
    <w:uiPriority w:val="39"/>
    <w:rsid w:val="001F3E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uiPriority w:val="99"/>
    <w:semiHidden/>
    <w:unhideWhenUsed/>
    <w:rsid w:val="001F3EAD"/>
    <w:rPr>
      <w:sz w:val="21"/>
      <w:szCs w:val="21"/>
    </w:rPr>
  </w:style>
  <w:style w:type="paragraph" w:styleId="ac">
    <w:name w:val="annotation text"/>
    <w:basedOn w:val="a"/>
    <w:link w:val="Char1"/>
    <w:uiPriority w:val="99"/>
    <w:semiHidden/>
    <w:unhideWhenUsed/>
    <w:rsid w:val="001F3EAD"/>
    <w:pPr>
      <w:jc w:val="left"/>
    </w:pPr>
  </w:style>
  <w:style w:type="character" w:customStyle="1" w:styleId="Char1">
    <w:name w:val="批注文字 Char"/>
    <w:link w:val="ac"/>
    <w:uiPriority w:val="99"/>
    <w:semiHidden/>
    <w:rsid w:val="001F3EAD"/>
    <w:rPr>
      <w:kern w:val="2"/>
      <w:sz w:val="21"/>
      <w:szCs w:val="24"/>
    </w:rPr>
  </w:style>
  <w:style w:type="paragraph" w:styleId="ad">
    <w:name w:val="annotation subject"/>
    <w:basedOn w:val="ac"/>
    <w:next w:val="ac"/>
    <w:link w:val="Char2"/>
    <w:uiPriority w:val="99"/>
    <w:semiHidden/>
    <w:unhideWhenUsed/>
    <w:rsid w:val="001F3EAD"/>
    <w:rPr>
      <w:b/>
      <w:bCs/>
    </w:rPr>
  </w:style>
  <w:style w:type="character" w:customStyle="1" w:styleId="Char2">
    <w:name w:val="批注主题 Char"/>
    <w:link w:val="ad"/>
    <w:uiPriority w:val="99"/>
    <w:semiHidden/>
    <w:rsid w:val="001F3EAD"/>
    <w:rPr>
      <w:b/>
      <w:bCs/>
      <w:kern w:val="2"/>
      <w:sz w:val="21"/>
      <w:szCs w:val="24"/>
    </w:rPr>
  </w:style>
  <w:style w:type="paragraph" w:styleId="ae">
    <w:name w:val="Balloon Text"/>
    <w:basedOn w:val="a"/>
    <w:link w:val="Char3"/>
    <w:uiPriority w:val="99"/>
    <w:semiHidden/>
    <w:unhideWhenUsed/>
    <w:rsid w:val="001F3EAD"/>
    <w:rPr>
      <w:sz w:val="18"/>
      <w:szCs w:val="18"/>
    </w:rPr>
  </w:style>
  <w:style w:type="character" w:customStyle="1" w:styleId="Char3">
    <w:name w:val="批注框文本 Char"/>
    <w:link w:val="ae"/>
    <w:uiPriority w:val="99"/>
    <w:semiHidden/>
    <w:rsid w:val="001F3EAD"/>
    <w:rPr>
      <w:kern w:val="2"/>
      <w:sz w:val="18"/>
      <w:szCs w:val="18"/>
    </w:rPr>
  </w:style>
  <w:style w:type="character" w:customStyle="1" w:styleId="4Char">
    <w:name w:val="标题 4 Char"/>
    <w:link w:val="4"/>
    <w:uiPriority w:val="9"/>
    <w:semiHidden/>
    <w:rsid w:val="00035913"/>
    <w:rPr>
      <w:rFonts w:ascii="Calibri Light" w:eastAsia="宋体" w:hAnsi="Calibri Light" w:cs="Times New Roman"/>
      <w:b/>
      <w:bCs/>
      <w:kern w:val="2"/>
      <w:sz w:val="28"/>
      <w:szCs w:val="28"/>
    </w:rPr>
  </w:style>
  <w:style w:type="character" w:customStyle="1" w:styleId="5Char">
    <w:name w:val="标题 5 Char"/>
    <w:link w:val="5"/>
    <w:uiPriority w:val="9"/>
    <w:semiHidden/>
    <w:rsid w:val="00035913"/>
    <w:rPr>
      <w:b/>
      <w:bCs/>
      <w:kern w:val="2"/>
      <w:sz w:val="28"/>
      <w:szCs w:val="28"/>
    </w:rPr>
  </w:style>
  <w:style w:type="character" w:customStyle="1" w:styleId="6Char">
    <w:name w:val="标题 6 Char"/>
    <w:link w:val="6"/>
    <w:uiPriority w:val="9"/>
    <w:semiHidden/>
    <w:rsid w:val="00035913"/>
    <w:rPr>
      <w:rFonts w:ascii="Calibri Light" w:eastAsia="宋体" w:hAnsi="Calibri Light" w:cs="Times New Roman"/>
      <w:b/>
      <w:bCs/>
      <w:kern w:val="2"/>
      <w:sz w:val="24"/>
      <w:szCs w:val="24"/>
    </w:rPr>
  </w:style>
  <w:style w:type="character" w:customStyle="1" w:styleId="7Char">
    <w:name w:val="标题 7 Char"/>
    <w:link w:val="7"/>
    <w:uiPriority w:val="9"/>
    <w:semiHidden/>
    <w:rsid w:val="00035913"/>
    <w:rPr>
      <w:b/>
      <w:bCs/>
      <w:kern w:val="2"/>
      <w:sz w:val="24"/>
      <w:szCs w:val="24"/>
    </w:rPr>
  </w:style>
  <w:style w:type="character" w:customStyle="1" w:styleId="8Char">
    <w:name w:val="标题 8 Char"/>
    <w:link w:val="8"/>
    <w:uiPriority w:val="9"/>
    <w:semiHidden/>
    <w:rsid w:val="00035913"/>
    <w:rPr>
      <w:rFonts w:ascii="Calibri Light" w:eastAsia="宋体" w:hAnsi="Calibri Light" w:cs="Times New Roman"/>
      <w:kern w:val="2"/>
      <w:sz w:val="24"/>
      <w:szCs w:val="24"/>
    </w:rPr>
  </w:style>
  <w:style w:type="character" w:customStyle="1" w:styleId="9Char">
    <w:name w:val="标题 9 Char"/>
    <w:link w:val="9"/>
    <w:uiPriority w:val="9"/>
    <w:semiHidden/>
    <w:rsid w:val="00035913"/>
    <w:rPr>
      <w:rFonts w:ascii="Calibri Light" w:eastAsia="宋体" w:hAnsi="Calibri Light" w:cs="Times New Roman"/>
      <w:kern w:val="2"/>
      <w:sz w:val="21"/>
      <w:szCs w:val="21"/>
    </w:rPr>
  </w:style>
  <w:style w:type="paragraph" w:styleId="af">
    <w:name w:val="List Paragraph"/>
    <w:basedOn w:val="a"/>
    <w:uiPriority w:val="34"/>
    <w:qFormat/>
    <w:rsid w:val="00035913"/>
    <w:pPr>
      <w:ind w:firstLineChars="200" w:firstLine="420"/>
    </w:pPr>
  </w:style>
  <w:style w:type="character" w:styleId="af0">
    <w:name w:val="FollowedHyperlink"/>
    <w:uiPriority w:val="99"/>
    <w:semiHidden/>
    <w:unhideWhenUsed/>
    <w:rsid w:val="002D1FA9"/>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Dawn-Team/dawn/blob/master/Doc/1.Feasibility%20Study%20Report.docx" TargetMode="External"/><Relationship Id="rId18" Type="http://schemas.openxmlformats.org/officeDocument/2006/relationships/hyperlink" Target="https://baike.baidu.com/item/mongodb/60411"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5.emf"/><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www.runoob.com" TargetMode="External"/><Relationship Id="rId25"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package" Target="embeddings/Microsoft_Visio_Drawing1.vsdx"/><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em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em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comments" Target="comments.xml"/><Relationship Id="rId22" Type="http://schemas.openxmlformats.org/officeDocument/2006/relationships/package" Target="embeddings/Microsoft_Visio_Drawing12.vsdx"/><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Templates%20of%20Documentation%20of%20Software%20Development\&#22235;&#12289;&#27010;&#3520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853CD-F995-45FA-BF16-5D087D5A0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四、概要设计说明书.dot</Template>
  <TotalTime>74</TotalTime>
  <Pages>10</Pages>
  <Words>905</Words>
  <Characters>5165</Characters>
  <Application>Microsoft Office Word</Application>
  <DocSecurity>0</DocSecurity>
  <Lines>43</Lines>
  <Paragraphs>12</Paragraphs>
  <ScaleCrop>false</ScaleCrop>
  <HeadingPairs>
    <vt:vector size="2" baseType="variant">
      <vt:variant>
        <vt:lpstr>题目</vt:lpstr>
      </vt:variant>
      <vt:variant>
        <vt:i4>1</vt:i4>
      </vt:variant>
    </vt:vector>
  </HeadingPairs>
  <TitlesOfParts>
    <vt:vector size="1" baseType="lpstr">
      <vt:lpstr>四、概要设计说明书</vt:lpstr>
    </vt:vector>
  </TitlesOfParts>
  <Manager/>
  <Company>北京北大天正科技发展有限公司</Company>
  <LinksUpToDate>false</LinksUpToDate>
  <CharactersWithSpaces>6058</CharactersWithSpaces>
  <SharedDoc>false</SharedDoc>
  <HLinks>
    <vt:vector size="210" baseType="variant">
      <vt:variant>
        <vt:i4>-561610660</vt:i4>
      </vt:variant>
      <vt:variant>
        <vt:i4>180</vt:i4>
      </vt:variant>
      <vt:variant>
        <vt:i4>0</vt:i4>
      </vt:variant>
      <vt:variant>
        <vt:i4>5</vt:i4>
      </vt:variant>
      <vt:variant>
        <vt:lpwstr/>
      </vt:variant>
      <vt:variant>
        <vt:lpwstr>_参考资料</vt:lpwstr>
      </vt:variant>
      <vt:variant>
        <vt:i4>-561610660</vt:i4>
      </vt:variant>
      <vt:variant>
        <vt:i4>177</vt:i4>
      </vt:variant>
      <vt:variant>
        <vt:i4>0</vt:i4>
      </vt:variant>
      <vt:variant>
        <vt:i4>5</vt:i4>
      </vt:variant>
      <vt:variant>
        <vt:lpwstr/>
      </vt:variant>
      <vt:variant>
        <vt:lpwstr>_参考资料</vt:lpwstr>
      </vt:variant>
      <vt:variant>
        <vt:i4>-561610660</vt:i4>
      </vt:variant>
      <vt:variant>
        <vt:i4>174</vt:i4>
      </vt:variant>
      <vt:variant>
        <vt:i4>0</vt:i4>
      </vt:variant>
      <vt:variant>
        <vt:i4>5</vt:i4>
      </vt:variant>
      <vt:variant>
        <vt:lpwstr/>
      </vt:variant>
      <vt:variant>
        <vt:lpwstr>_参考资料</vt:lpwstr>
      </vt:variant>
      <vt:variant>
        <vt:i4>-561610660</vt:i4>
      </vt:variant>
      <vt:variant>
        <vt:i4>171</vt:i4>
      </vt:variant>
      <vt:variant>
        <vt:i4>0</vt:i4>
      </vt:variant>
      <vt:variant>
        <vt:i4>5</vt:i4>
      </vt:variant>
      <vt:variant>
        <vt:lpwstr/>
      </vt:variant>
      <vt:variant>
        <vt:lpwstr>_参考资料</vt:lpwstr>
      </vt:variant>
      <vt:variant>
        <vt:i4>7995455</vt:i4>
      </vt:variant>
      <vt:variant>
        <vt:i4>168</vt:i4>
      </vt:variant>
      <vt:variant>
        <vt:i4>0</vt:i4>
      </vt:variant>
      <vt:variant>
        <vt:i4>5</vt:i4>
      </vt:variant>
      <vt:variant>
        <vt:lpwstr>https://baike.baidu.com/item/mongodb/60411</vt:lpwstr>
      </vt:variant>
      <vt:variant>
        <vt:lpwstr/>
      </vt:variant>
      <vt:variant>
        <vt:i4>3538982</vt:i4>
      </vt:variant>
      <vt:variant>
        <vt:i4>165</vt:i4>
      </vt:variant>
      <vt:variant>
        <vt:i4>0</vt:i4>
      </vt:variant>
      <vt:variant>
        <vt:i4>5</vt:i4>
      </vt:variant>
      <vt:variant>
        <vt:lpwstr>http://www.runoob.com/</vt:lpwstr>
      </vt:variant>
      <vt:variant>
        <vt:lpwstr/>
      </vt:variant>
      <vt:variant>
        <vt:i4>4653144</vt:i4>
      </vt:variant>
      <vt:variant>
        <vt:i4>162</vt:i4>
      </vt:variant>
      <vt:variant>
        <vt:i4>0</vt:i4>
      </vt:variant>
      <vt:variant>
        <vt:i4>5</vt:i4>
      </vt:variant>
      <vt:variant>
        <vt:lpwstr>https://github.com/Dawn-Team/dawn/blob/master/Doc/1.Feasibility Study Report.docx</vt:lpwstr>
      </vt:variant>
      <vt:variant>
        <vt:lpwstr/>
      </vt:variant>
      <vt:variant>
        <vt:i4>4653144</vt:i4>
      </vt:variant>
      <vt:variant>
        <vt:i4>159</vt:i4>
      </vt:variant>
      <vt:variant>
        <vt:i4>0</vt:i4>
      </vt:variant>
      <vt:variant>
        <vt:i4>5</vt:i4>
      </vt:variant>
      <vt:variant>
        <vt:lpwstr>https://github.com/Dawn-Team/dawn/blob/master/Doc/1.Feasibility Study Report.docx</vt:lpwstr>
      </vt:variant>
      <vt:variant>
        <vt:lpwstr/>
      </vt:variant>
      <vt:variant>
        <vt:i4>-561610660</vt:i4>
      </vt:variant>
      <vt:variant>
        <vt:i4>156</vt:i4>
      </vt:variant>
      <vt:variant>
        <vt:i4>0</vt:i4>
      </vt:variant>
      <vt:variant>
        <vt:i4>5</vt:i4>
      </vt:variant>
      <vt:variant>
        <vt:lpwstr/>
      </vt:variant>
      <vt:variant>
        <vt:lpwstr>_参考资料</vt:lpwstr>
      </vt:variant>
      <vt:variant>
        <vt:i4>-561610660</vt:i4>
      </vt:variant>
      <vt:variant>
        <vt:i4>153</vt:i4>
      </vt:variant>
      <vt:variant>
        <vt:i4>0</vt:i4>
      </vt:variant>
      <vt:variant>
        <vt:i4>5</vt:i4>
      </vt:variant>
      <vt:variant>
        <vt:lpwstr/>
      </vt:variant>
      <vt:variant>
        <vt:lpwstr>_参考资料</vt:lpwstr>
      </vt:variant>
      <vt:variant>
        <vt:i4>1572916</vt:i4>
      </vt:variant>
      <vt:variant>
        <vt:i4>146</vt:i4>
      </vt:variant>
      <vt:variant>
        <vt:i4>0</vt:i4>
      </vt:variant>
      <vt:variant>
        <vt:i4>5</vt:i4>
      </vt:variant>
      <vt:variant>
        <vt:lpwstr/>
      </vt:variant>
      <vt:variant>
        <vt:lpwstr>_Toc497114638</vt:lpwstr>
      </vt:variant>
      <vt:variant>
        <vt:i4>1572916</vt:i4>
      </vt:variant>
      <vt:variant>
        <vt:i4>140</vt:i4>
      </vt:variant>
      <vt:variant>
        <vt:i4>0</vt:i4>
      </vt:variant>
      <vt:variant>
        <vt:i4>5</vt:i4>
      </vt:variant>
      <vt:variant>
        <vt:lpwstr/>
      </vt:variant>
      <vt:variant>
        <vt:lpwstr>_Toc497114637</vt:lpwstr>
      </vt:variant>
      <vt:variant>
        <vt:i4>1572916</vt:i4>
      </vt:variant>
      <vt:variant>
        <vt:i4>134</vt:i4>
      </vt:variant>
      <vt:variant>
        <vt:i4>0</vt:i4>
      </vt:variant>
      <vt:variant>
        <vt:i4>5</vt:i4>
      </vt:variant>
      <vt:variant>
        <vt:lpwstr/>
      </vt:variant>
      <vt:variant>
        <vt:lpwstr>_Toc497114636</vt:lpwstr>
      </vt:variant>
      <vt:variant>
        <vt:i4>1572916</vt:i4>
      </vt:variant>
      <vt:variant>
        <vt:i4>128</vt:i4>
      </vt:variant>
      <vt:variant>
        <vt:i4>0</vt:i4>
      </vt:variant>
      <vt:variant>
        <vt:i4>5</vt:i4>
      </vt:variant>
      <vt:variant>
        <vt:lpwstr/>
      </vt:variant>
      <vt:variant>
        <vt:lpwstr>_Toc497114635</vt:lpwstr>
      </vt:variant>
      <vt:variant>
        <vt:i4>1572916</vt:i4>
      </vt:variant>
      <vt:variant>
        <vt:i4>122</vt:i4>
      </vt:variant>
      <vt:variant>
        <vt:i4>0</vt:i4>
      </vt:variant>
      <vt:variant>
        <vt:i4>5</vt:i4>
      </vt:variant>
      <vt:variant>
        <vt:lpwstr/>
      </vt:variant>
      <vt:variant>
        <vt:lpwstr>_Toc497114634</vt:lpwstr>
      </vt:variant>
      <vt:variant>
        <vt:i4>1572916</vt:i4>
      </vt:variant>
      <vt:variant>
        <vt:i4>116</vt:i4>
      </vt:variant>
      <vt:variant>
        <vt:i4>0</vt:i4>
      </vt:variant>
      <vt:variant>
        <vt:i4>5</vt:i4>
      </vt:variant>
      <vt:variant>
        <vt:lpwstr/>
      </vt:variant>
      <vt:variant>
        <vt:lpwstr>_Toc497114633</vt:lpwstr>
      </vt:variant>
      <vt:variant>
        <vt:i4>1572916</vt:i4>
      </vt:variant>
      <vt:variant>
        <vt:i4>110</vt:i4>
      </vt:variant>
      <vt:variant>
        <vt:i4>0</vt:i4>
      </vt:variant>
      <vt:variant>
        <vt:i4>5</vt:i4>
      </vt:variant>
      <vt:variant>
        <vt:lpwstr/>
      </vt:variant>
      <vt:variant>
        <vt:lpwstr>_Toc497114632</vt:lpwstr>
      </vt:variant>
      <vt:variant>
        <vt:i4>1572916</vt:i4>
      </vt:variant>
      <vt:variant>
        <vt:i4>104</vt:i4>
      </vt:variant>
      <vt:variant>
        <vt:i4>0</vt:i4>
      </vt:variant>
      <vt:variant>
        <vt:i4>5</vt:i4>
      </vt:variant>
      <vt:variant>
        <vt:lpwstr/>
      </vt:variant>
      <vt:variant>
        <vt:lpwstr>_Toc497114631</vt:lpwstr>
      </vt:variant>
      <vt:variant>
        <vt:i4>1572916</vt:i4>
      </vt:variant>
      <vt:variant>
        <vt:i4>98</vt:i4>
      </vt:variant>
      <vt:variant>
        <vt:i4>0</vt:i4>
      </vt:variant>
      <vt:variant>
        <vt:i4>5</vt:i4>
      </vt:variant>
      <vt:variant>
        <vt:lpwstr/>
      </vt:variant>
      <vt:variant>
        <vt:lpwstr>_Toc497114630</vt:lpwstr>
      </vt:variant>
      <vt:variant>
        <vt:i4>1638452</vt:i4>
      </vt:variant>
      <vt:variant>
        <vt:i4>92</vt:i4>
      </vt:variant>
      <vt:variant>
        <vt:i4>0</vt:i4>
      </vt:variant>
      <vt:variant>
        <vt:i4>5</vt:i4>
      </vt:variant>
      <vt:variant>
        <vt:lpwstr/>
      </vt:variant>
      <vt:variant>
        <vt:lpwstr>_Toc497114629</vt:lpwstr>
      </vt:variant>
      <vt:variant>
        <vt:i4>1638452</vt:i4>
      </vt:variant>
      <vt:variant>
        <vt:i4>86</vt:i4>
      </vt:variant>
      <vt:variant>
        <vt:i4>0</vt:i4>
      </vt:variant>
      <vt:variant>
        <vt:i4>5</vt:i4>
      </vt:variant>
      <vt:variant>
        <vt:lpwstr/>
      </vt:variant>
      <vt:variant>
        <vt:lpwstr>_Toc497114628</vt:lpwstr>
      </vt:variant>
      <vt:variant>
        <vt:i4>1638452</vt:i4>
      </vt:variant>
      <vt:variant>
        <vt:i4>80</vt:i4>
      </vt:variant>
      <vt:variant>
        <vt:i4>0</vt:i4>
      </vt:variant>
      <vt:variant>
        <vt:i4>5</vt:i4>
      </vt:variant>
      <vt:variant>
        <vt:lpwstr/>
      </vt:variant>
      <vt:variant>
        <vt:lpwstr>_Toc497114627</vt:lpwstr>
      </vt:variant>
      <vt:variant>
        <vt:i4>1638452</vt:i4>
      </vt:variant>
      <vt:variant>
        <vt:i4>74</vt:i4>
      </vt:variant>
      <vt:variant>
        <vt:i4>0</vt:i4>
      </vt:variant>
      <vt:variant>
        <vt:i4>5</vt:i4>
      </vt:variant>
      <vt:variant>
        <vt:lpwstr/>
      </vt:variant>
      <vt:variant>
        <vt:lpwstr>_Toc497114626</vt:lpwstr>
      </vt:variant>
      <vt:variant>
        <vt:i4>1638452</vt:i4>
      </vt:variant>
      <vt:variant>
        <vt:i4>68</vt:i4>
      </vt:variant>
      <vt:variant>
        <vt:i4>0</vt:i4>
      </vt:variant>
      <vt:variant>
        <vt:i4>5</vt:i4>
      </vt:variant>
      <vt:variant>
        <vt:lpwstr/>
      </vt:variant>
      <vt:variant>
        <vt:lpwstr>_Toc497114625</vt:lpwstr>
      </vt:variant>
      <vt:variant>
        <vt:i4>1638452</vt:i4>
      </vt:variant>
      <vt:variant>
        <vt:i4>62</vt:i4>
      </vt:variant>
      <vt:variant>
        <vt:i4>0</vt:i4>
      </vt:variant>
      <vt:variant>
        <vt:i4>5</vt:i4>
      </vt:variant>
      <vt:variant>
        <vt:lpwstr/>
      </vt:variant>
      <vt:variant>
        <vt:lpwstr>_Toc497114624</vt:lpwstr>
      </vt:variant>
      <vt:variant>
        <vt:i4>1638452</vt:i4>
      </vt:variant>
      <vt:variant>
        <vt:i4>56</vt:i4>
      </vt:variant>
      <vt:variant>
        <vt:i4>0</vt:i4>
      </vt:variant>
      <vt:variant>
        <vt:i4>5</vt:i4>
      </vt:variant>
      <vt:variant>
        <vt:lpwstr/>
      </vt:variant>
      <vt:variant>
        <vt:lpwstr>_Toc497114623</vt:lpwstr>
      </vt:variant>
      <vt:variant>
        <vt:i4>1638452</vt:i4>
      </vt:variant>
      <vt:variant>
        <vt:i4>50</vt:i4>
      </vt:variant>
      <vt:variant>
        <vt:i4>0</vt:i4>
      </vt:variant>
      <vt:variant>
        <vt:i4>5</vt:i4>
      </vt:variant>
      <vt:variant>
        <vt:lpwstr/>
      </vt:variant>
      <vt:variant>
        <vt:lpwstr>_Toc497114622</vt:lpwstr>
      </vt:variant>
      <vt:variant>
        <vt:i4>1638452</vt:i4>
      </vt:variant>
      <vt:variant>
        <vt:i4>44</vt:i4>
      </vt:variant>
      <vt:variant>
        <vt:i4>0</vt:i4>
      </vt:variant>
      <vt:variant>
        <vt:i4>5</vt:i4>
      </vt:variant>
      <vt:variant>
        <vt:lpwstr/>
      </vt:variant>
      <vt:variant>
        <vt:lpwstr>_Toc497114621</vt:lpwstr>
      </vt:variant>
      <vt:variant>
        <vt:i4>1638452</vt:i4>
      </vt:variant>
      <vt:variant>
        <vt:i4>38</vt:i4>
      </vt:variant>
      <vt:variant>
        <vt:i4>0</vt:i4>
      </vt:variant>
      <vt:variant>
        <vt:i4>5</vt:i4>
      </vt:variant>
      <vt:variant>
        <vt:lpwstr/>
      </vt:variant>
      <vt:variant>
        <vt:lpwstr>_Toc497114620</vt:lpwstr>
      </vt:variant>
      <vt:variant>
        <vt:i4>1703988</vt:i4>
      </vt:variant>
      <vt:variant>
        <vt:i4>32</vt:i4>
      </vt:variant>
      <vt:variant>
        <vt:i4>0</vt:i4>
      </vt:variant>
      <vt:variant>
        <vt:i4>5</vt:i4>
      </vt:variant>
      <vt:variant>
        <vt:lpwstr/>
      </vt:variant>
      <vt:variant>
        <vt:lpwstr>_Toc497114619</vt:lpwstr>
      </vt:variant>
      <vt:variant>
        <vt:i4>1703988</vt:i4>
      </vt:variant>
      <vt:variant>
        <vt:i4>26</vt:i4>
      </vt:variant>
      <vt:variant>
        <vt:i4>0</vt:i4>
      </vt:variant>
      <vt:variant>
        <vt:i4>5</vt:i4>
      </vt:variant>
      <vt:variant>
        <vt:lpwstr/>
      </vt:variant>
      <vt:variant>
        <vt:lpwstr>_Toc497114618</vt:lpwstr>
      </vt:variant>
      <vt:variant>
        <vt:i4>1703988</vt:i4>
      </vt:variant>
      <vt:variant>
        <vt:i4>20</vt:i4>
      </vt:variant>
      <vt:variant>
        <vt:i4>0</vt:i4>
      </vt:variant>
      <vt:variant>
        <vt:i4>5</vt:i4>
      </vt:variant>
      <vt:variant>
        <vt:lpwstr/>
      </vt:variant>
      <vt:variant>
        <vt:lpwstr>_Toc497114617</vt:lpwstr>
      </vt:variant>
      <vt:variant>
        <vt:i4>1703988</vt:i4>
      </vt:variant>
      <vt:variant>
        <vt:i4>14</vt:i4>
      </vt:variant>
      <vt:variant>
        <vt:i4>0</vt:i4>
      </vt:variant>
      <vt:variant>
        <vt:i4>5</vt:i4>
      </vt:variant>
      <vt:variant>
        <vt:lpwstr/>
      </vt:variant>
      <vt:variant>
        <vt:lpwstr>_Toc497114616</vt:lpwstr>
      </vt:variant>
      <vt:variant>
        <vt:i4>1703988</vt:i4>
      </vt:variant>
      <vt:variant>
        <vt:i4>8</vt:i4>
      </vt:variant>
      <vt:variant>
        <vt:i4>0</vt:i4>
      </vt:variant>
      <vt:variant>
        <vt:i4>5</vt:i4>
      </vt:variant>
      <vt:variant>
        <vt:lpwstr/>
      </vt:variant>
      <vt:variant>
        <vt:lpwstr>_Toc497114615</vt:lpwstr>
      </vt:variant>
      <vt:variant>
        <vt:i4>1703988</vt:i4>
      </vt:variant>
      <vt:variant>
        <vt:i4>2</vt:i4>
      </vt:variant>
      <vt:variant>
        <vt:i4>0</vt:i4>
      </vt:variant>
      <vt:variant>
        <vt:i4>5</vt:i4>
      </vt:variant>
      <vt:variant>
        <vt:lpwstr/>
      </vt:variant>
      <vt:variant>
        <vt:lpwstr>_Toc497114614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四、概要设计说明书</dc:title>
  <dc:subject/>
  <dc:creator>Sky123.Org</dc:creator>
  <cp:keywords/>
  <dc:description/>
  <cp:lastModifiedBy>Ash Morgan</cp:lastModifiedBy>
  <cp:revision>9</cp:revision>
  <cp:lastPrinted>2001-02-09T04:16:00Z</cp:lastPrinted>
  <dcterms:created xsi:type="dcterms:W3CDTF">2017-10-30T06:13:00Z</dcterms:created>
  <dcterms:modified xsi:type="dcterms:W3CDTF">2017-10-30T08:06:00Z</dcterms:modified>
</cp:coreProperties>
</file>