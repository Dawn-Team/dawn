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2752956" w:displacedByCustomXml="next"/>
    <w:bookmarkEnd w:id="0" w:displacedByCustomXml="next"/>
    <w:sdt>
      <w:sdtPr>
        <w:rPr>
          <w:rFonts w:ascii="微软雅黑" w:eastAsia="微软雅黑" w:hAnsi="微软雅黑"/>
        </w:rPr>
        <w:id w:val="-991716354"/>
        <w:docPartObj>
          <w:docPartGallery w:val="Cover Pages"/>
          <w:docPartUnique/>
        </w:docPartObj>
      </w:sdtPr>
      <w:sdtEndPr>
        <w:rPr>
          <w:rFonts w:ascii="Times New Roman" w:eastAsia="宋体" w:hAnsi="Times New Roman"/>
          <w:b/>
          <w:sz w:val="44"/>
          <w:u w:val="single"/>
        </w:rPr>
      </w:sdtEndPr>
      <w:sdtContent>
        <w:p w14:paraId="626F530B" w14:textId="1C0FAF25" w:rsidR="00DA1D0A" w:rsidRDefault="00DA1D0A">
          <w:pPr>
            <w:rPr>
              <w:rFonts w:ascii="微软雅黑" w:eastAsia="微软雅黑" w:hAnsi="微软雅黑"/>
            </w:rPr>
          </w:pPr>
          <w:r w:rsidRPr="00C42FAB">
            <w:rPr>
              <w:rFonts w:ascii="微软雅黑" w:eastAsia="微软雅黑" w:hAnsi="微软雅黑"/>
              <w:noProof/>
            </w:rPr>
            <mc:AlternateContent>
              <mc:Choice Requires="wps">
                <w:drawing>
                  <wp:anchor distT="0" distB="0" distL="114300" distR="114300" simplePos="0" relativeHeight="251660288" behindDoc="0" locked="0" layoutInCell="1" allowOverlap="1" wp14:anchorId="4B52E948" wp14:editId="72181728">
                    <wp:simplePos x="0" y="0"/>
                    <wp:positionH relativeFrom="margin">
                      <wp:posOffset>-4762</wp:posOffset>
                    </wp:positionH>
                    <wp:positionV relativeFrom="page">
                      <wp:posOffset>914400</wp:posOffset>
                    </wp:positionV>
                    <wp:extent cx="5257800" cy="8838565"/>
                    <wp:effectExtent l="0" t="0" r="0" b="635"/>
                    <wp:wrapNone/>
                    <wp:docPr id="6" name="文本框 6"/>
                    <wp:cNvGraphicFramePr/>
                    <a:graphic xmlns:a="http://schemas.openxmlformats.org/drawingml/2006/main">
                      <a:graphicData uri="http://schemas.microsoft.com/office/word/2010/wordprocessingShape">
                        <wps:wsp>
                          <wps:cNvSpPr txBox="1"/>
                          <wps:spPr>
                            <a:xfrm>
                              <a:off x="0" y="0"/>
                              <a:ext cx="5257800" cy="8838565"/>
                            </a:xfrm>
                            <a:prstGeom prst="rect">
                              <a:avLst/>
                            </a:prstGeom>
                            <a:noFill/>
                            <a:ln w="6350">
                              <a:noFill/>
                            </a:ln>
                          </wps:spPr>
                          <wps:txbx>
                            <w:txbxContent>
                              <w:p w14:paraId="62625669" w14:textId="77777777" w:rsidR="0088499C" w:rsidRDefault="0088499C" w:rsidP="00285092">
                                <w:pPr>
                                  <w:pBdr>
                                    <w:bottom w:val="single" w:sz="6" w:space="1" w:color="auto"/>
                                  </w:pBdr>
                                  <w:rPr>
                                    <w:rFonts w:ascii="微软雅黑" w:eastAsia="微软雅黑" w:hAnsi="微软雅黑"/>
                                  </w:rPr>
                                </w:pPr>
                              </w:p>
                              <w:p w14:paraId="7199EB5C" w14:textId="77777777" w:rsidR="0088499C" w:rsidRPr="003A4EFE" w:rsidRDefault="0088499C" w:rsidP="00285092">
                                <w:pPr>
                                  <w:pBdr>
                                    <w:bottom w:val="single" w:sz="6" w:space="1" w:color="auto"/>
                                  </w:pBdr>
                                  <w:rPr>
                                    <w:rFonts w:ascii="微软雅黑" w:eastAsia="微软雅黑" w:hAnsi="微软雅黑"/>
                                  </w:rPr>
                                </w:pPr>
                              </w:p>
                              <w:sdt>
                                <w:sdtPr>
                                  <w:rPr>
                                    <w:rFonts w:ascii="微软雅黑" w:eastAsia="微软雅黑" w:hAnsi="微软雅黑" w:hint="eastAsia"/>
                                    <w:sz w:val="84"/>
                                    <w:szCs w:val="84"/>
                                  </w:rPr>
                                  <w:alias w:val="标题"/>
                                  <w:tag w:val=""/>
                                  <w:id w:val="671842185"/>
                                  <w:placeholder>
                                    <w:docPart w:val="A392B91A2D9F44FEB9D3E5E9896AF284"/>
                                  </w:placeholder>
                                  <w:dataBinding w:prefixMappings="xmlns:ns0='http://purl.org/dc/elements/1.1/' xmlns:ns1='http://schemas.openxmlformats.org/package/2006/metadata/core-properties' " w:xpath="/ns1:coreProperties[1]/ns0:title[1]" w:storeItemID="{6C3C8BC8-F283-45AE-878A-BAB7291924A1}"/>
                                  <w:text/>
                                </w:sdtPr>
                                <w:sdtContent>
                                  <w:p w14:paraId="38E713DF" w14:textId="2331048C" w:rsidR="0088499C" w:rsidRPr="002F235F" w:rsidRDefault="0088499C" w:rsidP="00285092">
                                    <w:pPr>
                                      <w:pBdr>
                                        <w:bottom w:val="single" w:sz="6" w:space="1" w:color="auto"/>
                                      </w:pBdr>
                                      <w:rPr>
                                        <w:rFonts w:ascii="微软雅黑" w:eastAsia="微软雅黑" w:hAnsi="微软雅黑"/>
                                        <w:sz w:val="84"/>
                                        <w:szCs w:val="84"/>
                                      </w:rPr>
                                    </w:pPr>
                                    <w:r w:rsidRPr="002F235F">
                                      <w:rPr>
                                        <w:rFonts w:ascii="微软雅黑" w:eastAsia="微软雅黑" w:hAnsi="微软雅黑" w:hint="eastAsia"/>
                                        <w:sz w:val="84"/>
                                        <w:szCs w:val="84"/>
                                      </w:rPr>
                                      <w:t>可行性研究报告</w:t>
                                    </w:r>
                                  </w:p>
                                </w:sdtContent>
                              </w:sdt>
                              <w:sdt>
                                <w:sdtPr>
                                  <w:rPr>
                                    <w:rFonts w:ascii="微软雅黑" w:eastAsia="微软雅黑" w:hAnsi="微软雅黑" w:hint="eastAsia"/>
                                    <w:sz w:val="44"/>
                                    <w:szCs w:val="44"/>
                                  </w:rPr>
                                  <w:alias w:val="主题"/>
                                  <w:tag w:val=""/>
                                  <w:id w:val="107472855"/>
                                  <w:placeholder>
                                    <w:docPart w:val="0A1AA952DB1E41E8AF9871E6E0360A3A"/>
                                  </w:placeholder>
                                  <w:dataBinding w:prefixMappings="xmlns:ns0='http://purl.org/dc/elements/1.1/' xmlns:ns1='http://schemas.openxmlformats.org/package/2006/metadata/core-properties' " w:xpath="/ns1:coreProperties[1]/ns0:subject[1]" w:storeItemID="{6C3C8BC8-F283-45AE-878A-BAB7291924A1}"/>
                                  <w:text/>
                                </w:sdtPr>
                                <w:sdtContent>
                                  <w:p w14:paraId="13F217C6" w14:textId="479388CD" w:rsidR="0088499C" w:rsidRPr="002F235F" w:rsidRDefault="0088499C" w:rsidP="00285092">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sdtContent>
                              </w:sdt>
                              <w:p w14:paraId="4986BE87" w14:textId="77777777" w:rsidR="0088499C" w:rsidRPr="003A4EFE" w:rsidRDefault="0088499C">
                                <w:pPr>
                                  <w:rPr>
                                    <w:rFonts w:ascii="微软雅黑" w:eastAsia="微软雅黑" w:hAnsi="微软雅黑"/>
                                  </w:rPr>
                                </w:pPr>
                              </w:p>
                              <w:p w14:paraId="51481257" w14:textId="77777777" w:rsidR="0088499C" w:rsidRPr="003A4EFE" w:rsidRDefault="0088499C">
                                <w:pPr>
                                  <w:rPr>
                                    <w:rFonts w:ascii="微软雅黑" w:eastAsia="微软雅黑" w:hAnsi="微软雅黑"/>
                                  </w:rPr>
                                </w:pPr>
                              </w:p>
                              <w:p w14:paraId="54F47084" w14:textId="77777777" w:rsidR="0088499C" w:rsidRPr="003A4EFE" w:rsidRDefault="0088499C">
                                <w:pPr>
                                  <w:rPr>
                                    <w:rFonts w:ascii="微软雅黑" w:eastAsia="微软雅黑" w:hAnsi="微软雅黑"/>
                                  </w:rPr>
                                </w:pPr>
                              </w:p>
                              <w:p w14:paraId="408D5AC9" w14:textId="77777777" w:rsidR="0088499C" w:rsidRPr="003A4EFE" w:rsidRDefault="0088499C">
                                <w:pPr>
                                  <w:rPr>
                                    <w:rFonts w:ascii="微软雅黑" w:eastAsia="微软雅黑" w:hAnsi="微软雅黑"/>
                                  </w:rPr>
                                </w:pPr>
                              </w:p>
                              <w:p w14:paraId="09E09AE7" w14:textId="77777777" w:rsidR="0088499C" w:rsidRPr="003A4EFE" w:rsidRDefault="0088499C">
                                <w:pPr>
                                  <w:rPr>
                                    <w:rFonts w:ascii="微软雅黑" w:eastAsia="微软雅黑" w:hAnsi="微软雅黑"/>
                                  </w:rPr>
                                </w:pPr>
                              </w:p>
                              <w:p w14:paraId="08A34725" w14:textId="77777777" w:rsidR="0088499C" w:rsidRPr="003A4EFE" w:rsidRDefault="0088499C">
                                <w:pPr>
                                  <w:rPr>
                                    <w:rFonts w:ascii="微软雅黑" w:eastAsia="微软雅黑" w:hAnsi="微软雅黑"/>
                                  </w:rPr>
                                </w:pPr>
                              </w:p>
                              <w:p w14:paraId="7AED04E5" w14:textId="77777777" w:rsidR="0088499C" w:rsidRDefault="0088499C">
                                <w:pPr>
                                  <w:rPr>
                                    <w:rFonts w:ascii="微软雅黑" w:eastAsia="微软雅黑" w:hAnsi="微软雅黑"/>
                                  </w:rPr>
                                </w:pPr>
                              </w:p>
                              <w:p w14:paraId="71E1B6B4" w14:textId="4E929200" w:rsidR="0088499C" w:rsidRDefault="0088499C">
                                <w:pPr>
                                  <w:rPr>
                                    <w:rFonts w:ascii="微软雅黑" w:eastAsia="微软雅黑" w:hAnsi="微软雅黑"/>
                                  </w:rPr>
                                </w:pPr>
                              </w:p>
                              <w:p w14:paraId="67F7EFAD" w14:textId="77777777" w:rsidR="0088499C" w:rsidRDefault="0088499C">
                                <w:pPr>
                                  <w:rPr>
                                    <w:rFonts w:ascii="微软雅黑" w:eastAsia="微软雅黑" w:hAnsi="微软雅黑"/>
                                  </w:rPr>
                                </w:pPr>
                              </w:p>
                              <w:p w14:paraId="47E7E0AB" w14:textId="46515290" w:rsidR="0088499C" w:rsidRDefault="0088499C">
                                <w:pPr>
                                  <w:rPr>
                                    <w:rFonts w:ascii="微软雅黑" w:eastAsia="微软雅黑" w:hAnsi="微软雅黑"/>
                                  </w:rPr>
                                </w:pPr>
                              </w:p>
                              <w:p w14:paraId="25A2CECC" w14:textId="77777777" w:rsidR="0088499C" w:rsidRPr="003A4EFE" w:rsidRDefault="0088499C">
                                <w:pPr>
                                  <w:rPr>
                                    <w:rFonts w:ascii="微软雅黑" w:eastAsia="微软雅黑" w:hAnsi="微软雅黑"/>
                                  </w:rPr>
                                </w:pPr>
                              </w:p>
                              <w:p w14:paraId="71E4374E" w14:textId="13035972" w:rsidR="0088499C" w:rsidRPr="00C42FAB" w:rsidRDefault="0088499C" w:rsidP="00285092">
                                <w:pPr>
                                  <w:wordWrap w:val="0"/>
                                  <w:jc w:val="right"/>
                                  <w:rPr>
                                    <w:rFonts w:ascii="微软雅黑" w:eastAsia="微软雅黑" w:hAnsi="微软雅黑"/>
                                    <w:color w:val="FFFFFF" w:themeColor="background1"/>
                                  </w:rPr>
                                </w:pPr>
                                <w:r>
                                  <w:rPr>
                                    <w:rFonts w:ascii="微软雅黑" w:eastAsia="微软雅黑" w:hAnsi="微软雅黑" w:hint="eastAsia"/>
                                    <w:noProof/>
                                    <w:color w:val="FFFFFF" w:themeColor="background1"/>
                                  </w:rPr>
                                  <w:drawing>
                                    <wp:inline distT="0" distB="0" distL="0" distR="0" wp14:anchorId="5D5FF9B9" wp14:editId="6D3CC8E3">
                                      <wp:extent cx="720000" cy="720000"/>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48013984b5345625c940c3d812a789.png"/>
                                              <pic:cNvPicPr/>
                                            </pic:nvPicPr>
                                            <pic:blipFill>
                                              <a:blip r:embed="rId8">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B2AAB50" w14:textId="2FECD656" w:rsidR="0088499C" w:rsidRPr="00FE1A51" w:rsidRDefault="0088499C" w:rsidP="00285092">
                                <w:pPr>
                                  <w:ind w:firstLine="420"/>
                                  <w:jc w:val="right"/>
                                  <w:rPr>
                                    <w:rFonts w:ascii="微软雅黑" w:eastAsia="微软雅黑" w:hAnsi="微软雅黑"/>
                                    <w:color w:val="FFFFFF" w:themeColor="background1"/>
                                    <w:sz w:val="28"/>
                                  </w:rPr>
                                </w:pPr>
                                <w:sdt>
                                  <w:sdtPr>
                                    <w:rPr>
                                      <w:rFonts w:ascii="微软雅黑" w:eastAsia="微软雅黑" w:hAnsi="微软雅黑" w:hint="eastAsia"/>
                                      <w:color w:val="FFFFFF" w:themeColor="background1"/>
                                      <w:sz w:val="28"/>
                                    </w:rPr>
                                    <w:alias w:val="状态"/>
                                    <w:tag w:val=""/>
                                    <w:id w:val="-1731762993"/>
                                    <w:placeholder>
                                      <w:docPart w:val="326F468036B046869E0C329C6BB5F045"/>
                                    </w:placeholder>
                                    <w:dataBinding w:prefixMappings="xmlns:ns0='http://purl.org/dc/elements/1.1/' xmlns:ns1='http://schemas.openxmlformats.org/package/2006/metadata/core-properties' " w:xpath="/ns1:coreProperties[1]/ns1:contentStatus[1]" w:storeItemID="{6C3C8BC8-F283-45AE-878A-BAB7291924A1}"/>
                                    <w:text/>
                                  </w:sdtPr>
                                  <w:sdtContent>
                                    <w:r>
                                      <w:rPr>
                                        <w:rFonts w:ascii="微软雅黑" w:eastAsia="微软雅黑" w:hAnsi="微软雅黑" w:hint="eastAsia"/>
                                        <w:color w:val="FFFFFF" w:themeColor="background1"/>
                                        <w:sz w:val="28"/>
                                      </w:rPr>
                                      <w:t>1st Edition on reversing</w:t>
                                    </w:r>
                                  </w:sdtContent>
                                </w:sdt>
                              </w:p>
                              <w:p w14:paraId="0EFAFF32" w14:textId="695C8507" w:rsidR="0088499C" w:rsidRPr="002F235F" w:rsidRDefault="0088499C" w:rsidP="00285092">
                                <w:pPr>
                                  <w:ind w:firstLine="420"/>
                                  <w:jc w:val="right"/>
                                  <w:rPr>
                                    <w:rFonts w:ascii="微软雅黑" w:eastAsia="微软雅黑" w:hAnsi="微软雅黑"/>
                                    <w:color w:val="FFFFFF" w:themeColor="background1"/>
                                    <w:sz w:val="24"/>
                                  </w:rPr>
                                </w:pPr>
                                <w:sdt>
                                  <w:sdtPr>
                                    <w:rPr>
                                      <w:rFonts w:ascii="微软雅黑" w:eastAsia="微软雅黑" w:hAnsi="微软雅黑" w:hint="eastAsia"/>
                                      <w:color w:val="FFFFFF" w:themeColor="background1"/>
                                      <w:sz w:val="24"/>
                                    </w:rPr>
                                    <w:alias w:val="作者"/>
                                    <w:tag w:val=""/>
                                    <w:id w:val="39020840"/>
                                    <w:placeholder>
                                      <w:docPart w:val="8A679799FAAC4FB7A5CCDFBC24917601"/>
                                    </w:placeholder>
                                    <w:dataBinding w:prefixMappings="xmlns:ns0='http://purl.org/dc/elements/1.1/' xmlns:ns1='http://schemas.openxmlformats.org/package/2006/metadata/core-properties' " w:xpath="/ns1:coreProperties[1]/ns0:creator[1]" w:storeItemID="{6C3C8BC8-F283-45AE-878A-BAB7291924A1}"/>
                                    <w:text/>
                                  </w:sdtPr>
                                  <w:sdtContent>
                                    <w:r>
                                      <w:rPr>
                                        <w:rFonts w:ascii="微软雅黑" w:eastAsia="微软雅黑" w:hAnsi="微软雅黑" w:hint="eastAsia"/>
                                        <w:color w:val="FFFFFF" w:themeColor="background1"/>
                                        <w:sz w:val="24"/>
                                      </w:rPr>
                                      <w:t>arvinsc@foxmail.com;511679327@qq.com</w:t>
                                    </w:r>
                                  </w:sdtContent>
                                </w:sdt>
                              </w:p>
                              <w:p w14:paraId="4E1CE08E" w14:textId="42165417" w:rsidR="0088499C" w:rsidRPr="003A4EFE" w:rsidRDefault="0088499C" w:rsidP="00285092">
                                <w:pPr>
                                  <w:jc w:val="right"/>
                                  <w:rPr>
                                    <w:rFonts w:ascii="微软雅黑" w:eastAsia="微软雅黑" w:hAnsi="微软雅黑"/>
                                  </w:rPr>
                                </w:pPr>
                                <w:r w:rsidRPr="00C42FAB">
                                  <w:rPr>
                                    <w:rFonts w:ascii="微软雅黑" w:eastAsia="微软雅黑" w:hAnsi="微软雅黑"/>
                                    <w:color w:val="FFFFFF" w:themeColor="background1"/>
                                  </w:rPr>
                                  <w:tab/>
                                </w:r>
                                <w:sdt>
                                  <w:sdtPr>
                                    <w:rPr>
                                      <w:rFonts w:ascii="微软雅黑" w:eastAsia="微软雅黑" w:hAnsi="微软雅黑"/>
                                      <w:color w:val="FFFFFF" w:themeColor="background1"/>
                                    </w:rPr>
                                    <w:alias w:val="单位"/>
                                    <w:tag w:val=""/>
                                    <w:id w:val="-796224431"/>
                                    <w:placeholder>
                                      <w:docPart w:val="743C8140F7394A52BAAF21ABF0EEAB86"/>
                                    </w:placeholder>
                                    <w:dataBinding w:prefixMappings="xmlns:ns0='http://schemas.openxmlformats.org/officeDocument/2006/extended-properties' " w:xpath="/ns0:Properties[1]/ns0:Company[1]" w:storeItemID="{6668398D-A668-4E3E-A5EB-62B293D839F1}"/>
                                    <w:text/>
                                  </w:sdtPr>
                                  <w:sdtContent>
                                    <w:r>
                                      <w:rPr>
                                        <w:rFonts w:ascii="微软雅黑" w:eastAsia="微软雅黑" w:hAnsi="微软雅黑"/>
                                        <w:color w:val="FFFFFF" w:themeColor="background1"/>
                                      </w:rPr>
                                      <w:t>Dawn-Team</w:t>
                                    </w:r>
                                  </w:sdtContent>
                                </w:sdt>
                              </w:p>
                              <w:p w14:paraId="44DF74B0" w14:textId="77777777" w:rsidR="0088499C" w:rsidRPr="003A4EFE" w:rsidRDefault="0088499C">
                                <w:pPr>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52E948" id="_x0000_t202" coordsize="21600,21600" o:spt="202" path="m,l,21600r21600,l21600,xe">
                    <v:stroke joinstyle="miter"/>
                    <v:path gradientshapeok="t" o:connecttype="rect"/>
                  </v:shapetype>
                  <v:shape id="文本框 6" o:spid="_x0000_s1026" type="#_x0000_t202" style="position:absolute;left:0;text-align:left;margin-left:-.35pt;margin-top:1in;width:414pt;height:695.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B8I9JI/AgAAUwQA&#10;AA4AAAAAAAAAAAAAAAAALgIAAGRycy9lMm9Eb2MueG1sUEsBAi0AFAAGAAgAAAAhAOBBSOrhAAAA&#10;CgEAAA8AAAAAAAAAAAAAAAAAmQQAAGRycy9kb3ducmV2LnhtbFBLBQYAAAAABAAEAPMAAACnBQAA&#10;AAA=&#10;" filled="f" stroked="f" strokeweight=".5pt">
                    <v:textbox>
                      <w:txbxContent>
                        <w:p w14:paraId="62625669" w14:textId="77777777" w:rsidR="0088499C" w:rsidRDefault="0088499C" w:rsidP="00285092">
                          <w:pPr>
                            <w:pBdr>
                              <w:bottom w:val="single" w:sz="6" w:space="1" w:color="auto"/>
                            </w:pBdr>
                            <w:rPr>
                              <w:rFonts w:ascii="微软雅黑" w:eastAsia="微软雅黑" w:hAnsi="微软雅黑"/>
                            </w:rPr>
                          </w:pPr>
                        </w:p>
                        <w:p w14:paraId="7199EB5C" w14:textId="77777777" w:rsidR="0088499C" w:rsidRPr="003A4EFE" w:rsidRDefault="0088499C" w:rsidP="00285092">
                          <w:pPr>
                            <w:pBdr>
                              <w:bottom w:val="single" w:sz="6" w:space="1" w:color="auto"/>
                            </w:pBdr>
                            <w:rPr>
                              <w:rFonts w:ascii="微软雅黑" w:eastAsia="微软雅黑" w:hAnsi="微软雅黑"/>
                            </w:rPr>
                          </w:pPr>
                        </w:p>
                        <w:sdt>
                          <w:sdtPr>
                            <w:rPr>
                              <w:rFonts w:ascii="微软雅黑" w:eastAsia="微软雅黑" w:hAnsi="微软雅黑" w:hint="eastAsia"/>
                              <w:sz w:val="84"/>
                              <w:szCs w:val="84"/>
                            </w:rPr>
                            <w:alias w:val="标题"/>
                            <w:tag w:val=""/>
                            <w:id w:val="671842185"/>
                            <w:placeholder>
                              <w:docPart w:val="A392B91A2D9F44FEB9D3E5E9896AF284"/>
                            </w:placeholder>
                            <w:dataBinding w:prefixMappings="xmlns:ns0='http://purl.org/dc/elements/1.1/' xmlns:ns1='http://schemas.openxmlformats.org/package/2006/metadata/core-properties' " w:xpath="/ns1:coreProperties[1]/ns0:title[1]" w:storeItemID="{6C3C8BC8-F283-45AE-878A-BAB7291924A1}"/>
                            <w:text/>
                          </w:sdtPr>
                          <w:sdtContent>
                            <w:p w14:paraId="38E713DF" w14:textId="2331048C" w:rsidR="0088499C" w:rsidRPr="002F235F" w:rsidRDefault="0088499C" w:rsidP="00285092">
                              <w:pPr>
                                <w:pBdr>
                                  <w:bottom w:val="single" w:sz="6" w:space="1" w:color="auto"/>
                                </w:pBdr>
                                <w:rPr>
                                  <w:rFonts w:ascii="微软雅黑" w:eastAsia="微软雅黑" w:hAnsi="微软雅黑"/>
                                  <w:sz w:val="84"/>
                                  <w:szCs w:val="84"/>
                                </w:rPr>
                              </w:pPr>
                              <w:r w:rsidRPr="002F235F">
                                <w:rPr>
                                  <w:rFonts w:ascii="微软雅黑" w:eastAsia="微软雅黑" w:hAnsi="微软雅黑" w:hint="eastAsia"/>
                                  <w:sz w:val="84"/>
                                  <w:szCs w:val="84"/>
                                </w:rPr>
                                <w:t>可行性研究报告</w:t>
                              </w:r>
                            </w:p>
                          </w:sdtContent>
                        </w:sdt>
                        <w:sdt>
                          <w:sdtPr>
                            <w:rPr>
                              <w:rFonts w:ascii="微软雅黑" w:eastAsia="微软雅黑" w:hAnsi="微软雅黑" w:hint="eastAsia"/>
                              <w:sz w:val="44"/>
                              <w:szCs w:val="44"/>
                            </w:rPr>
                            <w:alias w:val="主题"/>
                            <w:tag w:val=""/>
                            <w:id w:val="107472855"/>
                            <w:placeholder>
                              <w:docPart w:val="0A1AA952DB1E41E8AF9871E6E0360A3A"/>
                            </w:placeholder>
                            <w:dataBinding w:prefixMappings="xmlns:ns0='http://purl.org/dc/elements/1.1/' xmlns:ns1='http://schemas.openxmlformats.org/package/2006/metadata/core-properties' " w:xpath="/ns1:coreProperties[1]/ns0:subject[1]" w:storeItemID="{6C3C8BC8-F283-45AE-878A-BAB7291924A1}"/>
                            <w:text/>
                          </w:sdtPr>
                          <w:sdtContent>
                            <w:p w14:paraId="13F217C6" w14:textId="479388CD" w:rsidR="0088499C" w:rsidRPr="002F235F" w:rsidRDefault="0088499C" w:rsidP="00285092">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sdtContent>
                        </w:sdt>
                        <w:p w14:paraId="4986BE87" w14:textId="77777777" w:rsidR="0088499C" w:rsidRPr="003A4EFE" w:rsidRDefault="0088499C">
                          <w:pPr>
                            <w:rPr>
                              <w:rFonts w:ascii="微软雅黑" w:eastAsia="微软雅黑" w:hAnsi="微软雅黑"/>
                            </w:rPr>
                          </w:pPr>
                        </w:p>
                        <w:p w14:paraId="51481257" w14:textId="77777777" w:rsidR="0088499C" w:rsidRPr="003A4EFE" w:rsidRDefault="0088499C">
                          <w:pPr>
                            <w:rPr>
                              <w:rFonts w:ascii="微软雅黑" w:eastAsia="微软雅黑" w:hAnsi="微软雅黑"/>
                            </w:rPr>
                          </w:pPr>
                        </w:p>
                        <w:p w14:paraId="54F47084" w14:textId="77777777" w:rsidR="0088499C" w:rsidRPr="003A4EFE" w:rsidRDefault="0088499C">
                          <w:pPr>
                            <w:rPr>
                              <w:rFonts w:ascii="微软雅黑" w:eastAsia="微软雅黑" w:hAnsi="微软雅黑"/>
                            </w:rPr>
                          </w:pPr>
                        </w:p>
                        <w:p w14:paraId="408D5AC9" w14:textId="77777777" w:rsidR="0088499C" w:rsidRPr="003A4EFE" w:rsidRDefault="0088499C">
                          <w:pPr>
                            <w:rPr>
                              <w:rFonts w:ascii="微软雅黑" w:eastAsia="微软雅黑" w:hAnsi="微软雅黑"/>
                            </w:rPr>
                          </w:pPr>
                        </w:p>
                        <w:p w14:paraId="09E09AE7" w14:textId="77777777" w:rsidR="0088499C" w:rsidRPr="003A4EFE" w:rsidRDefault="0088499C">
                          <w:pPr>
                            <w:rPr>
                              <w:rFonts w:ascii="微软雅黑" w:eastAsia="微软雅黑" w:hAnsi="微软雅黑"/>
                            </w:rPr>
                          </w:pPr>
                        </w:p>
                        <w:p w14:paraId="08A34725" w14:textId="77777777" w:rsidR="0088499C" w:rsidRPr="003A4EFE" w:rsidRDefault="0088499C">
                          <w:pPr>
                            <w:rPr>
                              <w:rFonts w:ascii="微软雅黑" w:eastAsia="微软雅黑" w:hAnsi="微软雅黑"/>
                            </w:rPr>
                          </w:pPr>
                        </w:p>
                        <w:p w14:paraId="7AED04E5" w14:textId="77777777" w:rsidR="0088499C" w:rsidRDefault="0088499C">
                          <w:pPr>
                            <w:rPr>
                              <w:rFonts w:ascii="微软雅黑" w:eastAsia="微软雅黑" w:hAnsi="微软雅黑"/>
                            </w:rPr>
                          </w:pPr>
                        </w:p>
                        <w:p w14:paraId="71E1B6B4" w14:textId="4E929200" w:rsidR="0088499C" w:rsidRDefault="0088499C">
                          <w:pPr>
                            <w:rPr>
                              <w:rFonts w:ascii="微软雅黑" w:eastAsia="微软雅黑" w:hAnsi="微软雅黑"/>
                            </w:rPr>
                          </w:pPr>
                        </w:p>
                        <w:p w14:paraId="67F7EFAD" w14:textId="77777777" w:rsidR="0088499C" w:rsidRDefault="0088499C">
                          <w:pPr>
                            <w:rPr>
                              <w:rFonts w:ascii="微软雅黑" w:eastAsia="微软雅黑" w:hAnsi="微软雅黑"/>
                            </w:rPr>
                          </w:pPr>
                        </w:p>
                        <w:p w14:paraId="47E7E0AB" w14:textId="46515290" w:rsidR="0088499C" w:rsidRDefault="0088499C">
                          <w:pPr>
                            <w:rPr>
                              <w:rFonts w:ascii="微软雅黑" w:eastAsia="微软雅黑" w:hAnsi="微软雅黑"/>
                            </w:rPr>
                          </w:pPr>
                        </w:p>
                        <w:p w14:paraId="25A2CECC" w14:textId="77777777" w:rsidR="0088499C" w:rsidRPr="003A4EFE" w:rsidRDefault="0088499C">
                          <w:pPr>
                            <w:rPr>
                              <w:rFonts w:ascii="微软雅黑" w:eastAsia="微软雅黑" w:hAnsi="微软雅黑"/>
                            </w:rPr>
                          </w:pPr>
                        </w:p>
                        <w:p w14:paraId="71E4374E" w14:textId="13035972" w:rsidR="0088499C" w:rsidRPr="00C42FAB" w:rsidRDefault="0088499C" w:rsidP="00285092">
                          <w:pPr>
                            <w:wordWrap w:val="0"/>
                            <w:jc w:val="right"/>
                            <w:rPr>
                              <w:rFonts w:ascii="微软雅黑" w:eastAsia="微软雅黑" w:hAnsi="微软雅黑"/>
                              <w:color w:val="FFFFFF" w:themeColor="background1"/>
                            </w:rPr>
                          </w:pPr>
                          <w:r>
                            <w:rPr>
                              <w:rFonts w:ascii="微软雅黑" w:eastAsia="微软雅黑" w:hAnsi="微软雅黑" w:hint="eastAsia"/>
                              <w:noProof/>
                              <w:color w:val="FFFFFF" w:themeColor="background1"/>
                            </w:rPr>
                            <w:drawing>
                              <wp:inline distT="0" distB="0" distL="0" distR="0" wp14:anchorId="5D5FF9B9" wp14:editId="6D3CC8E3">
                                <wp:extent cx="720000" cy="720000"/>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48013984b5345625c940c3d812a789.png"/>
                                        <pic:cNvPicPr/>
                                      </pic:nvPicPr>
                                      <pic:blipFill>
                                        <a:blip r:embed="rId8">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B2AAB50" w14:textId="2FECD656" w:rsidR="0088499C" w:rsidRPr="00FE1A51" w:rsidRDefault="0088499C" w:rsidP="00285092">
                          <w:pPr>
                            <w:ind w:firstLine="420"/>
                            <w:jc w:val="right"/>
                            <w:rPr>
                              <w:rFonts w:ascii="微软雅黑" w:eastAsia="微软雅黑" w:hAnsi="微软雅黑"/>
                              <w:color w:val="FFFFFF" w:themeColor="background1"/>
                              <w:sz w:val="28"/>
                            </w:rPr>
                          </w:pPr>
                          <w:sdt>
                            <w:sdtPr>
                              <w:rPr>
                                <w:rFonts w:ascii="微软雅黑" w:eastAsia="微软雅黑" w:hAnsi="微软雅黑" w:hint="eastAsia"/>
                                <w:color w:val="FFFFFF" w:themeColor="background1"/>
                                <w:sz w:val="28"/>
                              </w:rPr>
                              <w:alias w:val="状态"/>
                              <w:tag w:val=""/>
                              <w:id w:val="-1731762993"/>
                              <w:placeholder>
                                <w:docPart w:val="326F468036B046869E0C329C6BB5F045"/>
                              </w:placeholder>
                              <w:dataBinding w:prefixMappings="xmlns:ns0='http://purl.org/dc/elements/1.1/' xmlns:ns1='http://schemas.openxmlformats.org/package/2006/metadata/core-properties' " w:xpath="/ns1:coreProperties[1]/ns1:contentStatus[1]" w:storeItemID="{6C3C8BC8-F283-45AE-878A-BAB7291924A1}"/>
                              <w:text/>
                            </w:sdtPr>
                            <w:sdtContent>
                              <w:r>
                                <w:rPr>
                                  <w:rFonts w:ascii="微软雅黑" w:eastAsia="微软雅黑" w:hAnsi="微软雅黑" w:hint="eastAsia"/>
                                  <w:color w:val="FFFFFF" w:themeColor="background1"/>
                                  <w:sz w:val="28"/>
                                </w:rPr>
                                <w:t>1st Edition on reversing</w:t>
                              </w:r>
                            </w:sdtContent>
                          </w:sdt>
                        </w:p>
                        <w:p w14:paraId="0EFAFF32" w14:textId="695C8507" w:rsidR="0088499C" w:rsidRPr="002F235F" w:rsidRDefault="0088499C" w:rsidP="00285092">
                          <w:pPr>
                            <w:ind w:firstLine="420"/>
                            <w:jc w:val="right"/>
                            <w:rPr>
                              <w:rFonts w:ascii="微软雅黑" w:eastAsia="微软雅黑" w:hAnsi="微软雅黑"/>
                              <w:color w:val="FFFFFF" w:themeColor="background1"/>
                              <w:sz w:val="24"/>
                            </w:rPr>
                          </w:pPr>
                          <w:sdt>
                            <w:sdtPr>
                              <w:rPr>
                                <w:rFonts w:ascii="微软雅黑" w:eastAsia="微软雅黑" w:hAnsi="微软雅黑" w:hint="eastAsia"/>
                                <w:color w:val="FFFFFF" w:themeColor="background1"/>
                                <w:sz w:val="24"/>
                              </w:rPr>
                              <w:alias w:val="作者"/>
                              <w:tag w:val=""/>
                              <w:id w:val="39020840"/>
                              <w:placeholder>
                                <w:docPart w:val="8A679799FAAC4FB7A5CCDFBC24917601"/>
                              </w:placeholder>
                              <w:dataBinding w:prefixMappings="xmlns:ns0='http://purl.org/dc/elements/1.1/' xmlns:ns1='http://schemas.openxmlformats.org/package/2006/metadata/core-properties' " w:xpath="/ns1:coreProperties[1]/ns0:creator[1]" w:storeItemID="{6C3C8BC8-F283-45AE-878A-BAB7291924A1}"/>
                              <w:text/>
                            </w:sdtPr>
                            <w:sdtContent>
                              <w:r>
                                <w:rPr>
                                  <w:rFonts w:ascii="微软雅黑" w:eastAsia="微软雅黑" w:hAnsi="微软雅黑" w:hint="eastAsia"/>
                                  <w:color w:val="FFFFFF" w:themeColor="background1"/>
                                  <w:sz w:val="24"/>
                                </w:rPr>
                                <w:t>arvinsc@foxmail.com;511679327@qq.com</w:t>
                              </w:r>
                            </w:sdtContent>
                          </w:sdt>
                        </w:p>
                        <w:p w14:paraId="4E1CE08E" w14:textId="42165417" w:rsidR="0088499C" w:rsidRPr="003A4EFE" w:rsidRDefault="0088499C" w:rsidP="00285092">
                          <w:pPr>
                            <w:jc w:val="right"/>
                            <w:rPr>
                              <w:rFonts w:ascii="微软雅黑" w:eastAsia="微软雅黑" w:hAnsi="微软雅黑"/>
                            </w:rPr>
                          </w:pPr>
                          <w:r w:rsidRPr="00C42FAB">
                            <w:rPr>
                              <w:rFonts w:ascii="微软雅黑" w:eastAsia="微软雅黑" w:hAnsi="微软雅黑"/>
                              <w:color w:val="FFFFFF" w:themeColor="background1"/>
                            </w:rPr>
                            <w:tab/>
                          </w:r>
                          <w:sdt>
                            <w:sdtPr>
                              <w:rPr>
                                <w:rFonts w:ascii="微软雅黑" w:eastAsia="微软雅黑" w:hAnsi="微软雅黑"/>
                                <w:color w:val="FFFFFF" w:themeColor="background1"/>
                              </w:rPr>
                              <w:alias w:val="单位"/>
                              <w:tag w:val=""/>
                              <w:id w:val="-796224431"/>
                              <w:placeholder>
                                <w:docPart w:val="743C8140F7394A52BAAF21ABF0EEAB86"/>
                              </w:placeholder>
                              <w:dataBinding w:prefixMappings="xmlns:ns0='http://schemas.openxmlformats.org/officeDocument/2006/extended-properties' " w:xpath="/ns0:Properties[1]/ns0:Company[1]" w:storeItemID="{6668398D-A668-4E3E-A5EB-62B293D839F1}"/>
                              <w:text/>
                            </w:sdtPr>
                            <w:sdtContent>
                              <w:r>
                                <w:rPr>
                                  <w:rFonts w:ascii="微软雅黑" w:eastAsia="微软雅黑" w:hAnsi="微软雅黑"/>
                                  <w:color w:val="FFFFFF" w:themeColor="background1"/>
                                </w:rPr>
                                <w:t>Dawn-Team</w:t>
                              </w:r>
                            </w:sdtContent>
                          </w:sdt>
                        </w:p>
                        <w:p w14:paraId="44DF74B0" w14:textId="77777777" w:rsidR="0088499C" w:rsidRPr="003A4EFE" w:rsidRDefault="0088499C">
                          <w:pPr>
                            <w:rPr>
                              <w:rFonts w:ascii="微软雅黑" w:eastAsia="微软雅黑" w:hAnsi="微软雅黑"/>
                            </w:rPr>
                          </w:pPr>
                        </w:p>
                      </w:txbxContent>
                    </v:textbox>
                    <w10:wrap anchorx="margin" anchory="page"/>
                  </v:shape>
                </w:pict>
              </mc:Fallback>
            </mc:AlternateContent>
          </w:r>
        </w:p>
        <w:p w14:paraId="63D1A842" w14:textId="77777777" w:rsidR="00DA1D0A" w:rsidRDefault="00DA1D0A">
          <w:pPr>
            <w:rPr>
              <w:rFonts w:ascii="微软雅黑" w:eastAsia="微软雅黑" w:hAnsi="微软雅黑"/>
            </w:rPr>
          </w:pPr>
        </w:p>
        <w:p w14:paraId="7D30CEF4" w14:textId="77777777" w:rsidR="00DA1D0A" w:rsidRDefault="00DA1D0A">
          <w:pPr>
            <w:rPr>
              <w:rFonts w:ascii="微软雅黑" w:eastAsia="微软雅黑" w:hAnsi="微软雅黑"/>
            </w:rPr>
          </w:pPr>
        </w:p>
        <w:p w14:paraId="548064D2" w14:textId="77777777" w:rsidR="00DA1D0A" w:rsidRDefault="00DA1D0A">
          <w:pPr>
            <w:rPr>
              <w:rFonts w:ascii="微软雅黑" w:eastAsia="微软雅黑" w:hAnsi="微软雅黑"/>
            </w:rPr>
          </w:pPr>
        </w:p>
        <w:p w14:paraId="5CA8A1A2" w14:textId="77777777" w:rsidR="00DA1D0A" w:rsidRDefault="00DA1D0A">
          <w:pPr>
            <w:rPr>
              <w:rFonts w:ascii="微软雅黑" w:eastAsia="微软雅黑" w:hAnsi="微软雅黑"/>
            </w:rPr>
          </w:pPr>
        </w:p>
        <w:p w14:paraId="4C4D996B" w14:textId="77777777" w:rsidR="00DA1D0A" w:rsidRDefault="00DA1D0A">
          <w:pPr>
            <w:rPr>
              <w:rFonts w:ascii="微软雅黑" w:eastAsia="微软雅黑" w:hAnsi="微软雅黑"/>
            </w:rPr>
          </w:pPr>
        </w:p>
        <w:p w14:paraId="58038858" w14:textId="5FE5479E" w:rsidR="00DA1D0A" w:rsidRDefault="00DA1D0A">
          <w:pPr>
            <w:rPr>
              <w:rFonts w:ascii="微软雅黑" w:eastAsia="微软雅黑" w:hAnsi="微软雅黑"/>
            </w:rPr>
          </w:pPr>
        </w:p>
        <w:p w14:paraId="1A927615" w14:textId="2A484643" w:rsidR="00DA1D0A" w:rsidRDefault="00DA1D0A">
          <w:pPr>
            <w:rPr>
              <w:rFonts w:ascii="微软雅黑" w:eastAsia="微软雅黑" w:hAnsi="微软雅黑"/>
            </w:rPr>
          </w:pPr>
        </w:p>
        <w:p w14:paraId="7FC8BC7F" w14:textId="20BEEA93" w:rsidR="00DA1D0A" w:rsidRDefault="00DA1D0A">
          <w:pPr>
            <w:rPr>
              <w:rFonts w:ascii="微软雅黑" w:eastAsia="微软雅黑" w:hAnsi="微软雅黑"/>
            </w:rPr>
          </w:pPr>
          <w:r w:rsidRPr="00C42FAB">
            <w:rPr>
              <w:rFonts w:ascii="微软雅黑" w:eastAsia="微软雅黑" w:hAnsi="微软雅黑"/>
              <w:noProof/>
            </w:rPr>
            <w:drawing>
              <wp:anchor distT="0" distB="0" distL="114300" distR="114300" simplePos="0" relativeHeight="251659264" behindDoc="0" locked="0" layoutInCell="1" allowOverlap="1" wp14:anchorId="4D15D6A2" wp14:editId="5739C27F">
                <wp:simplePos x="0" y="0"/>
                <wp:positionH relativeFrom="page">
                  <wp:align>right</wp:align>
                </wp:positionH>
                <wp:positionV relativeFrom="paragraph">
                  <wp:posOffset>-29845</wp:posOffset>
                </wp:positionV>
                <wp:extent cx="7548880" cy="7548880"/>
                <wp:effectExtent l="0" t="0" r="0" b="0"/>
                <wp:wrapThrough wrapText="bothSides">
                  <wp:wrapPolygon edited="0">
                    <wp:start x="14608" y="1744"/>
                    <wp:lineTo x="14390" y="2071"/>
                    <wp:lineTo x="14227" y="2453"/>
                    <wp:lineTo x="14227" y="2725"/>
                    <wp:lineTo x="9539" y="3052"/>
                    <wp:lineTo x="8449" y="3216"/>
                    <wp:lineTo x="8449" y="3598"/>
                    <wp:lineTo x="8231" y="3816"/>
                    <wp:lineTo x="8067" y="4197"/>
                    <wp:lineTo x="8122" y="4470"/>
                    <wp:lineTo x="8667" y="5342"/>
                    <wp:lineTo x="9975" y="7086"/>
                    <wp:lineTo x="10466" y="7958"/>
                    <wp:lineTo x="10030" y="8830"/>
                    <wp:lineTo x="5887" y="8885"/>
                    <wp:lineTo x="5178" y="8994"/>
                    <wp:lineTo x="5124" y="10956"/>
                    <wp:lineTo x="7686" y="11447"/>
                    <wp:lineTo x="9648" y="11447"/>
                    <wp:lineTo x="9539" y="12319"/>
                    <wp:lineTo x="8830" y="12428"/>
                    <wp:lineTo x="4252" y="13137"/>
                    <wp:lineTo x="0" y="13900"/>
                    <wp:lineTo x="0" y="21531"/>
                    <wp:lineTo x="21531" y="21531"/>
                    <wp:lineTo x="21531" y="10357"/>
                    <wp:lineTo x="19078" y="9703"/>
                    <wp:lineTo x="18806" y="8830"/>
                    <wp:lineTo x="19242" y="8830"/>
                    <wp:lineTo x="20604" y="8176"/>
                    <wp:lineTo x="20604" y="7958"/>
                    <wp:lineTo x="21531" y="7359"/>
                    <wp:lineTo x="21531" y="5342"/>
                    <wp:lineTo x="16244" y="5342"/>
                    <wp:lineTo x="16625" y="2289"/>
                    <wp:lineTo x="16189" y="1908"/>
                    <wp:lineTo x="15590" y="1744"/>
                    <wp:lineTo x="14608" y="1744"/>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wn-high_resolution.png"/>
                        <pic:cNvPicPr/>
                      </pic:nvPicPr>
                      <pic:blipFill>
                        <a:blip r:embed="rId9">
                          <a:extLst>
                            <a:ext uri="{28A0092B-C50C-407E-A947-70E740481C1C}">
                              <a14:useLocalDpi xmlns:a14="http://schemas.microsoft.com/office/drawing/2010/main" val="0"/>
                            </a:ext>
                          </a:extLst>
                        </a:blip>
                        <a:stretch>
                          <a:fillRect/>
                        </a:stretch>
                      </pic:blipFill>
                      <pic:spPr>
                        <a:xfrm>
                          <a:off x="0" y="0"/>
                          <a:ext cx="7548880" cy="7548880"/>
                        </a:xfrm>
                        <a:prstGeom prst="rect">
                          <a:avLst/>
                        </a:prstGeom>
                      </pic:spPr>
                    </pic:pic>
                  </a:graphicData>
                </a:graphic>
                <wp14:sizeRelH relativeFrom="margin">
                  <wp14:pctWidth>0</wp14:pctWidth>
                </wp14:sizeRelH>
                <wp14:sizeRelV relativeFrom="margin">
                  <wp14:pctHeight>0</wp14:pctHeight>
                </wp14:sizeRelV>
              </wp:anchor>
            </w:drawing>
          </w:r>
        </w:p>
        <w:p w14:paraId="52F44F2B" w14:textId="77777777" w:rsidR="00DA1D0A" w:rsidRDefault="00DA1D0A">
          <w:pPr>
            <w:rPr>
              <w:rFonts w:ascii="微软雅黑" w:eastAsia="微软雅黑" w:hAnsi="微软雅黑"/>
            </w:rPr>
          </w:pPr>
        </w:p>
        <w:p w14:paraId="018E085B" w14:textId="77777777" w:rsidR="00DA1D0A" w:rsidRDefault="00DA1D0A">
          <w:pPr>
            <w:rPr>
              <w:rFonts w:ascii="微软雅黑" w:eastAsia="微软雅黑" w:hAnsi="微软雅黑"/>
            </w:rPr>
          </w:pPr>
        </w:p>
        <w:p w14:paraId="40E33578" w14:textId="77777777" w:rsidR="00DA1D0A" w:rsidRDefault="00DA1D0A">
          <w:pPr>
            <w:rPr>
              <w:rFonts w:ascii="微软雅黑" w:eastAsia="微软雅黑" w:hAnsi="微软雅黑"/>
            </w:rPr>
          </w:pPr>
        </w:p>
        <w:p w14:paraId="67870F17" w14:textId="77777777" w:rsidR="00DA1D0A" w:rsidRDefault="00DA1D0A">
          <w:pPr>
            <w:rPr>
              <w:rFonts w:ascii="微软雅黑" w:eastAsia="微软雅黑" w:hAnsi="微软雅黑"/>
            </w:rPr>
          </w:pPr>
        </w:p>
        <w:p w14:paraId="435ACA22" w14:textId="77777777" w:rsidR="00DA1D0A" w:rsidRDefault="00DA1D0A">
          <w:pPr>
            <w:rPr>
              <w:rFonts w:ascii="微软雅黑" w:eastAsia="微软雅黑" w:hAnsi="微软雅黑"/>
            </w:rPr>
          </w:pPr>
        </w:p>
        <w:p w14:paraId="0D095FF5" w14:textId="77777777" w:rsidR="00DA1D0A" w:rsidRDefault="00DA1D0A">
          <w:pPr>
            <w:rPr>
              <w:rFonts w:ascii="微软雅黑" w:eastAsia="微软雅黑" w:hAnsi="微软雅黑"/>
            </w:rPr>
          </w:pPr>
        </w:p>
        <w:p w14:paraId="5C0DC52E" w14:textId="13D067AC" w:rsidR="00DA1D0A" w:rsidRDefault="00DA1D0A">
          <w:pPr>
            <w:rPr>
              <w:rFonts w:ascii="微软雅黑" w:eastAsia="微软雅黑" w:hAnsi="微软雅黑" w:hint="eastAsia"/>
            </w:rPr>
            <w:sectPr w:rsidR="00DA1D0A" w:rsidSect="00DA1D0A">
              <w:headerReference w:type="even" r:id="rId10"/>
              <w:headerReference w:type="default" r:id="rId11"/>
              <w:pgSz w:w="11906" w:h="16838"/>
              <w:pgMar w:top="0" w:right="1797" w:bottom="0" w:left="1797" w:header="851" w:footer="992" w:gutter="0"/>
              <w:pgNumType w:start="0"/>
              <w:cols w:space="425"/>
              <w:titlePg/>
              <w:docGrid w:type="lines" w:linePitch="312"/>
            </w:sectPr>
          </w:pPr>
        </w:p>
        <w:p w14:paraId="75D80DF0" w14:textId="3E60829A" w:rsidR="00594BC9" w:rsidRPr="0070499B" w:rsidRDefault="00A54D31">
          <w:pPr>
            <w:widowControl/>
            <w:jc w:val="left"/>
            <w:rPr>
              <w:rFonts w:hint="eastAsia"/>
              <w:b/>
              <w:sz w:val="44"/>
              <w:u w:val="single"/>
            </w:rPr>
          </w:pPr>
          <w:r w:rsidRPr="00A54D31">
            <w:rPr>
              <w:rFonts w:hint="eastAsia"/>
              <w:b/>
              <w:sz w:val="44"/>
              <w:u w:val="single"/>
            </w:rPr>
            <w:lastRenderedPageBreak/>
            <w:t>前</w:t>
          </w:r>
          <w:r w:rsidRPr="00A54D31">
            <w:rPr>
              <w:rFonts w:hint="eastAsia"/>
              <w:b/>
              <w:sz w:val="44"/>
              <w:u w:val="single"/>
            </w:rPr>
            <w:t xml:space="preserve"> </w:t>
          </w:r>
          <w:r w:rsidRPr="00A54D31">
            <w:rPr>
              <w:rFonts w:hint="eastAsia"/>
              <w:b/>
              <w:sz w:val="44"/>
              <w:u w:val="single"/>
            </w:rPr>
            <w:t>言</w:t>
          </w:r>
        </w:p>
        <w:p w14:paraId="1BBBD938" w14:textId="7BD7E1EC" w:rsidR="00A54D31" w:rsidRDefault="00594BC9" w:rsidP="00861A60">
          <w:pPr>
            <w:widowControl/>
            <w:ind w:firstLineChars="200" w:firstLine="480"/>
            <w:jc w:val="left"/>
            <w:rPr>
              <w:sz w:val="24"/>
            </w:rPr>
          </w:pPr>
          <w:r>
            <w:rPr>
              <w:rFonts w:hint="eastAsia"/>
              <w:sz w:val="24"/>
            </w:rPr>
            <w:t>提出此项目时，项目组现有的成员（</w:t>
          </w:r>
          <w:hyperlink w:anchor="_项目提请信息" w:history="1">
            <w:r w:rsidRPr="00594BC9">
              <w:rPr>
                <w:rStyle w:val="a3"/>
                <w:rFonts w:hint="eastAsia"/>
                <w:sz w:val="24"/>
              </w:rPr>
              <w:t>Dawn-Team</w:t>
            </w:r>
            <w:r w:rsidRPr="00594BC9">
              <w:rPr>
                <w:rStyle w:val="a3"/>
                <w:sz w:val="24"/>
              </w:rPr>
              <w:t xml:space="preserve"> Group</w:t>
            </w:r>
          </w:hyperlink>
          <w:r w:rsidR="00633B86">
            <w:rPr>
              <w:rFonts w:hint="eastAsia"/>
              <w:sz w:val="24"/>
            </w:rPr>
            <w:t>，</w:t>
          </w:r>
          <w:r w:rsidR="00633B86">
            <w:rPr>
              <w:rFonts w:hint="eastAsia"/>
              <w:sz w:val="24"/>
            </w:rPr>
            <w:t>201709</w:t>
          </w:r>
          <w:r w:rsidR="00633B86">
            <w:rPr>
              <w:sz w:val="24"/>
            </w:rPr>
            <w:t>10</w:t>
          </w:r>
          <w:r>
            <w:rPr>
              <w:rFonts w:hint="eastAsia"/>
              <w:sz w:val="24"/>
            </w:rPr>
            <w:t>）</w:t>
          </w:r>
          <w:r w:rsidR="00633B86">
            <w:rPr>
              <w:rFonts w:hint="eastAsia"/>
              <w:sz w:val="24"/>
            </w:rPr>
            <w:t>刚刚完成</w:t>
          </w:r>
          <w:r w:rsidR="00633B86">
            <w:rPr>
              <w:rFonts w:hint="eastAsia"/>
              <w:sz w:val="24"/>
            </w:rPr>
            <w:t>web</w:t>
          </w:r>
          <w:r w:rsidR="00633B86">
            <w:rPr>
              <w:rFonts w:hint="eastAsia"/>
              <w:sz w:val="24"/>
            </w:rPr>
            <w:t>软件产品搭建的基本技术（</w:t>
          </w:r>
          <w:r w:rsidR="00633B86">
            <w:rPr>
              <w:rFonts w:hint="eastAsia"/>
              <w:sz w:val="24"/>
            </w:rPr>
            <w:t>Java</w:t>
          </w:r>
          <w:r w:rsidR="00633B86">
            <w:rPr>
              <w:sz w:val="24"/>
            </w:rPr>
            <w:t xml:space="preserve"> </w:t>
          </w:r>
          <w:r w:rsidR="00633B86">
            <w:rPr>
              <w:rFonts w:hint="eastAsia"/>
              <w:sz w:val="24"/>
            </w:rPr>
            <w:t>EE</w:t>
          </w:r>
          <w:r w:rsidR="00633B86">
            <w:rPr>
              <w:rFonts w:hint="eastAsia"/>
              <w:sz w:val="24"/>
            </w:rPr>
            <w:t>、</w:t>
          </w:r>
          <w:r w:rsidR="00633B86">
            <w:rPr>
              <w:rFonts w:hint="eastAsia"/>
              <w:sz w:val="24"/>
            </w:rPr>
            <w:t>Spring framework</w:t>
          </w:r>
          <w:r w:rsidR="00633B86">
            <w:rPr>
              <w:rFonts w:hint="eastAsia"/>
              <w:sz w:val="24"/>
            </w:rPr>
            <w:t>、</w:t>
          </w:r>
          <w:r w:rsidR="00633B86">
            <w:rPr>
              <w:rFonts w:hint="eastAsia"/>
              <w:sz w:val="24"/>
            </w:rPr>
            <w:t>Web</w:t>
          </w:r>
          <w:r w:rsidR="00633B86">
            <w:rPr>
              <w:rFonts w:hint="eastAsia"/>
              <w:sz w:val="24"/>
            </w:rPr>
            <w:t>前端开发与数据库技术）和软件工程</w:t>
          </w:r>
          <w:r w:rsidR="00FE4A36">
            <w:rPr>
              <w:rFonts w:hint="eastAsia"/>
              <w:sz w:val="24"/>
            </w:rPr>
            <w:t>以及</w:t>
          </w:r>
          <w:r w:rsidR="00FE4A36">
            <w:rPr>
              <w:rFonts w:hint="eastAsia"/>
              <w:sz w:val="24"/>
            </w:rPr>
            <w:t>UML</w:t>
          </w:r>
          <w:r w:rsidR="00633B86">
            <w:rPr>
              <w:rFonts w:hint="eastAsia"/>
              <w:sz w:val="24"/>
            </w:rPr>
            <w:t>的基本理论</w:t>
          </w:r>
          <w:r w:rsidR="00FE4A36">
            <w:rPr>
              <w:rFonts w:hint="eastAsia"/>
              <w:sz w:val="24"/>
            </w:rPr>
            <w:t>，对于软件体系结构与设计和其他一些使用到的现代化的技术，仍然处于学习研究阶段。因此，在系统化工程化的构建上缺乏实践经验，</w:t>
          </w:r>
          <w:r w:rsidR="00861A60">
            <w:rPr>
              <w:rFonts w:hint="eastAsia"/>
              <w:sz w:val="24"/>
            </w:rPr>
            <w:t>体现在对于项目的分析缺乏思路、对于文档的编写缺乏规范、对于产品的构建缺乏良好的设计。本文档的编写时期，也是属于上述阶段之中，故在文档中出现的不足和缺陷，希望读者能够通过</w:t>
          </w:r>
          <w:r w:rsidR="00861A60">
            <w:rPr>
              <w:rFonts w:hint="eastAsia"/>
              <w:sz w:val="24"/>
            </w:rPr>
            <w:t>GitHub</w:t>
          </w:r>
          <w:r w:rsidR="00861A60">
            <w:rPr>
              <w:rFonts w:hint="eastAsia"/>
              <w:sz w:val="24"/>
            </w:rPr>
            <w:t>这一开源社区平台，</w:t>
          </w:r>
          <w:hyperlink w:anchor="_项目提请信息" w:history="1">
            <w:r w:rsidR="00861A60" w:rsidRPr="00BD0253">
              <w:rPr>
                <w:rStyle w:val="a3"/>
                <w:rFonts w:hint="eastAsia"/>
                <w:sz w:val="24"/>
              </w:rPr>
              <w:t>向我们提出</w:t>
            </w:r>
            <w:r w:rsidR="00861A60" w:rsidRPr="00BD0253">
              <w:rPr>
                <w:rStyle w:val="a3"/>
                <w:rFonts w:hint="eastAsia"/>
                <w:sz w:val="24"/>
              </w:rPr>
              <w:t>Issue</w:t>
            </w:r>
          </w:hyperlink>
          <w:r w:rsidR="00861A60">
            <w:rPr>
              <w:rFonts w:hint="eastAsia"/>
              <w:sz w:val="24"/>
            </w:rPr>
            <w:t>，我们会及时地验证出现的问题并尽可能及时地给出解决方案。</w:t>
          </w:r>
        </w:p>
        <w:p w14:paraId="38670153" w14:textId="578C2135" w:rsidR="00861A60" w:rsidRDefault="002D3C71" w:rsidP="00861A60">
          <w:pPr>
            <w:widowControl/>
            <w:ind w:firstLineChars="200" w:firstLine="480"/>
            <w:jc w:val="left"/>
            <w:rPr>
              <w:sz w:val="24"/>
            </w:rPr>
          </w:pPr>
          <w:r>
            <w:rPr>
              <w:rFonts w:hint="eastAsia"/>
              <w:sz w:val="24"/>
            </w:rPr>
            <w:t>项目来源于笔者对于一个面向能源分析的</w:t>
          </w:r>
          <w:r>
            <w:rPr>
              <w:rFonts w:hint="eastAsia"/>
              <w:sz w:val="24"/>
            </w:rPr>
            <w:t>ETL</w:t>
          </w:r>
          <w:r>
            <w:rPr>
              <w:rFonts w:hint="eastAsia"/>
              <w:sz w:val="24"/>
            </w:rPr>
            <w:t>系统搭建过程的思考和总结。在传统的数据挖掘过程中，需要对于原始数据依次进行</w:t>
          </w:r>
          <w:r>
            <w:rPr>
              <w:rFonts w:hint="eastAsia"/>
              <w:sz w:val="24"/>
            </w:rPr>
            <w:t>E</w:t>
          </w:r>
          <w:r>
            <w:rPr>
              <w:sz w:val="24"/>
            </w:rPr>
            <w:t>(</w:t>
          </w:r>
          <w:r>
            <w:rPr>
              <w:rFonts w:hint="eastAsia"/>
              <w:sz w:val="24"/>
            </w:rPr>
            <w:t>E</w:t>
          </w:r>
          <w:r>
            <w:rPr>
              <w:sz w:val="24"/>
            </w:rPr>
            <w:t>xtract)</w:t>
          </w:r>
          <w:r>
            <w:rPr>
              <w:rFonts w:hint="eastAsia"/>
              <w:sz w:val="24"/>
            </w:rPr>
            <w:t>、</w:t>
          </w:r>
          <w:r>
            <w:rPr>
              <w:rFonts w:hint="eastAsia"/>
              <w:sz w:val="24"/>
            </w:rPr>
            <w:t>T</w:t>
          </w:r>
          <w:r>
            <w:rPr>
              <w:rFonts w:hint="eastAsia"/>
              <w:sz w:val="24"/>
            </w:rPr>
            <w:t>（</w:t>
          </w:r>
          <w:r>
            <w:rPr>
              <w:rFonts w:hint="eastAsia"/>
              <w:sz w:val="24"/>
            </w:rPr>
            <w:t>Transform</w:t>
          </w:r>
          <w:r>
            <w:rPr>
              <w:rFonts w:hint="eastAsia"/>
              <w:sz w:val="24"/>
            </w:rPr>
            <w:t>）、</w:t>
          </w:r>
          <w:r>
            <w:rPr>
              <w:rFonts w:hint="eastAsia"/>
              <w:sz w:val="24"/>
            </w:rPr>
            <w:t>L</w:t>
          </w:r>
          <w:r>
            <w:rPr>
              <w:rFonts w:hint="eastAsia"/>
              <w:sz w:val="24"/>
            </w:rPr>
            <w:t>（</w:t>
          </w:r>
          <w:r>
            <w:rPr>
              <w:rFonts w:hint="eastAsia"/>
              <w:sz w:val="24"/>
            </w:rPr>
            <w:t>Loading</w:t>
          </w:r>
          <w:r>
            <w:rPr>
              <w:rFonts w:hint="eastAsia"/>
              <w:sz w:val="24"/>
            </w:rPr>
            <w:t>）</w:t>
          </w:r>
          <w:r w:rsidR="00673498">
            <w:rPr>
              <w:rFonts w:hint="eastAsia"/>
              <w:sz w:val="24"/>
            </w:rPr>
            <w:t>这</w:t>
          </w:r>
          <w:r>
            <w:rPr>
              <w:rFonts w:hint="eastAsia"/>
              <w:sz w:val="24"/>
            </w:rPr>
            <w:t>三个步骤，才能把数据中的知识发掘出来进而为商业系统提供支持和决策，才能使得数据的价值能够得以发挥。</w:t>
          </w:r>
          <w:r w:rsidR="00673498">
            <w:rPr>
              <w:rFonts w:hint="eastAsia"/>
              <w:sz w:val="24"/>
            </w:rPr>
            <w:t>上述</w:t>
          </w:r>
          <w:r w:rsidR="00DF4278">
            <w:rPr>
              <w:rFonts w:hint="eastAsia"/>
              <w:sz w:val="24"/>
            </w:rPr>
            <w:t>三个步骤常见</w:t>
          </w:r>
          <w:r w:rsidR="00673498">
            <w:rPr>
              <w:rFonts w:hint="eastAsia"/>
              <w:sz w:val="24"/>
            </w:rPr>
            <w:t>于</w:t>
          </w:r>
          <w:r w:rsidR="00DF4278">
            <w:rPr>
              <w:rFonts w:hint="eastAsia"/>
              <w:sz w:val="24"/>
            </w:rPr>
            <w:t>各种</w:t>
          </w:r>
          <w:r w:rsidR="00673498">
            <w:rPr>
              <w:rFonts w:hint="eastAsia"/>
              <w:sz w:val="24"/>
            </w:rPr>
            <w:t>BI</w:t>
          </w:r>
          <w:r w:rsidR="00673498">
            <w:rPr>
              <w:rFonts w:hint="eastAsia"/>
              <w:sz w:val="24"/>
            </w:rPr>
            <w:t>（</w:t>
          </w:r>
          <w:r w:rsidR="00673498">
            <w:rPr>
              <w:rFonts w:hint="eastAsia"/>
              <w:sz w:val="24"/>
            </w:rPr>
            <w:t>Business</w:t>
          </w:r>
          <w:r w:rsidR="00673498">
            <w:rPr>
              <w:sz w:val="24"/>
            </w:rPr>
            <w:t xml:space="preserve"> </w:t>
          </w:r>
          <w:r w:rsidR="00673498">
            <w:rPr>
              <w:rFonts w:hint="eastAsia"/>
              <w:sz w:val="24"/>
            </w:rPr>
            <w:t>Intelligence</w:t>
          </w:r>
          <w:r w:rsidR="00673498">
            <w:rPr>
              <w:rFonts w:hint="eastAsia"/>
              <w:sz w:val="24"/>
            </w:rPr>
            <w:t>）系统</w:t>
          </w:r>
          <w:r w:rsidR="00DF4278">
            <w:rPr>
              <w:rFonts w:hint="eastAsia"/>
              <w:sz w:val="24"/>
            </w:rPr>
            <w:t>之中，而笔者曾经参与开发的</w:t>
          </w:r>
          <w:r w:rsidR="00DF4278">
            <w:rPr>
              <w:rFonts w:hint="eastAsia"/>
              <w:sz w:val="24"/>
            </w:rPr>
            <w:t>ETL</w:t>
          </w:r>
          <w:r w:rsidR="00DF4278">
            <w:rPr>
              <w:rFonts w:hint="eastAsia"/>
              <w:sz w:val="24"/>
            </w:rPr>
            <w:t>系统，面向的对象仅仅是能源行业，是更为通用化</w:t>
          </w:r>
          <w:r w:rsidR="00DF4278">
            <w:rPr>
              <w:rFonts w:hint="eastAsia"/>
              <w:sz w:val="24"/>
            </w:rPr>
            <w:t>BI</w:t>
          </w:r>
          <w:r w:rsidR="00DF4278">
            <w:rPr>
              <w:rFonts w:hint="eastAsia"/>
              <w:sz w:val="24"/>
            </w:rPr>
            <w:t>的一个小方面。相对于这样一个不完整的产品，本项目希望能够开发构建一个通用型的数据分析平台，不仅能够比较广泛地适应多种多样的数据源，进行分析和呈现，也要能够对外提供一套</w:t>
          </w:r>
          <w:r w:rsidR="00DF4278">
            <w:rPr>
              <w:rFonts w:hint="eastAsia"/>
              <w:sz w:val="24"/>
            </w:rPr>
            <w:t>API</w:t>
          </w:r>
          <w:r w:rsidR="00DF4278">
            <w:rPr>
              <w:rFonts w:hint="eastAsia"/>
              <w:sz w:val="24"/>
            </w:rPr>
            <w:t>，使得其他的专有平台（如上述面向能源行业的</w:t>
          </w:r>
          <w:r w:rsidR="00DF4278">
            <w:rPr>
              <w:rFonts w:hint="eastAsia"/>
              <w:sz w:val="24"/>
            </w:rPr>
            <w:t>ETL</w:t>
          </w:r>
          <w:r w:rsidR="00DF4278">
            <w:rPr>
              <w:rFonts w:hint="eastAsia"/>
              <w:sz w:val="24"/>
            </w:rPr>
            <w:t>系统）能够方便快捷地使用到本系统，使其开发使用和推向实际应用的过程变得简单便捷。</w:t>
          </w:r>
          <w:r w:rsidR="00CE7AEF">
            <w:rPr>
              <w:rFonts w:hint="eastAsia"/>
              <w:sz w:val="24"/>
            </w:rPr>
            <w:t>同时，在全球各大厂商推出其各自的</w:t>
          </w:r>
          <w:r w:rsidR="00CE7AEF">
            <w:rPr>
              <w:rFonts w:hint="eastAsia"/>
              <w:sz w:val="24"/>
            </w:rPr>
            <w:t>AI</w:t>
          </w:r>
          <w:r w:rsidR="00CE7AEF">
            <w:rPr>
              <w:rFonts w:hint="eastAsia"/>
              <w:sz w:val="24"/>
            </w:rPr>
            <w:t>产品后（例如：来自</w:t>
          </w:r>
          <w:r w:rsidR="00CE7AEF">
            <w:rPr>
              <w:rFonts w:hint="eastAsia"/>
              <w:sz w:val="24"/>
            </w:rPr>
            <w:t>Google</w:t>
          </w:r>
          <w:r w:rsidR="00CE7AEF">
            <w:rPr>
              <w:rFonts w:hint="eastAsia"/>
              <w:sz w:val="24"/>
            </w:rPr>
            <w:t>的</w:t>
          </w:r>
          <w:r w:rsidR="0070713B">
            <w:rPr>
              <w:rFonts w:hint="eastAsia"/>
              <w:sz w:val="24"/>
            </w:rPr>
            <w:t>AlphaGo</w:t>
          </w:r>
          <w:r w:rsidR="0070713B">
            <w:rPr>
              <w:rFonts w:hint="eastAsia"/>
              <w:sz w:val="24"/>
            </w:rPr>
            <w:t>以及</w:t>
          </w:r>
          <w:r w:rsidR="00CE7AEF">
            <w:rPr>
              <w:rFonts w:hint="eastAsia"/>
              <w:sz w:val="24"/>
            </w:rPr>
            <w:t>TensorFlow</w:t>
          </w:r>
          <w:r w:rsidR="00CE7AEF">
            <w:rPr>
              <w:rFonts w:hint="eastAsia"/>
              <w:sz w:val="24"/>
            </w:rPr>
            <w:t>、来自</w:t>
          </w:r>
          <w:r w:rsidR="00CE7AEF">
            <w:rPr>
              <w:rFonts w:hint="eastAsia"/>
              <w:sz w:val="24"/>
            </w:rPr>
            <w:t>Apple</w:t>
          </w:r>
          <w:r w:rsidR="00CE7AEF">
            <w:rPr>
              <w:rFonts w:hint="eastAsia"/>
              <w:sz w:val="24"/>
            </w:rPr>
            <w:t>的</w:t>
          </w:r>
          <w:r w:rsidR="00CE7AEF">
            <w:rPr>
              <w:rFonts w:hint="eastAsia"/>
              <w:sz w:val="24"/>
            </w:rPr>
            <w:t>siri</w:t>
          </w:r>
          <w:r w:rsidR="00CE7AEF">
            <w:rPr>
              <w:rFonts w:hint="eastAsia"/>
              <w:sz w:val="24"/>
            </w:rPr>
            <w:t>、来自</w:t>
          </w:r>
          <w:r w:rsidR="00CE7AEF">
            <w:rPr>
              <w:rFonts w:hint="eastAsia"/>
              <w:sz w:val="24"/>
            </w:rPr>
            <w:t>Microsoft</w:t>
          </w:r>
          <w:r w:rsidR="00CE7AEF">
            <w:rPr>
              <w:rFonts w:hint="eastAsia"/>
              <w:sz w:val="24"/>
            </w:rPr>
            <w:t>的</w:t>
          </w:r>
          <w:r w:rsidR="00CE7AEF">
            <w:rPr>
              <w:rFonts w:hint="eastAsia"/>
              <w:sz w:val="24"/>
            </w:rPr>
            <w:t>cortana</w:t>
          </w:r>
          <w:r w:rsidR="00CE7AEF">
            <w:rPr>
              <w:rFonts w:hint="eastAsia"/>
              <w:sz w:val="24"/>
            </w:rPr>
            <w:t>以及其</w:t>
          </w:r>
          <w:r w:rsidR="00CE7AEF">
            <w:rPr>
              <w:rFonts w:hint="eastAsia"/>
              <w:sz w:val="24"/>
            </w:rPr>
            <w:t>Cognitive</w:t>
          </w:r>
          <w:r w:rsidR="00CE7AEF">
            <w:rPr>
              <w:sz w:val="24"/>
            </w:rPr>
            <w:t xml:space="preserve"> </w:t>
          </w:r>
          <w:r w:rsidR="00CE7AEF">
            <w:rPr>
              <w:rFonts w:hint="eastAsia"/>
              <w:sz w:val="24"/>
            </w:rPr>
            <w:t>Service</w:t>
          </w:r>
          <w:r w:rsidR="00CE7AEF">
            <w:rPr>
              <w:rFonts w:hint="eastAsia"/>
              <w:sz w:val="24"/>
            </w:rPr>
            <w:t>等）</w:t>
          </w:r>
          <w:r w:rsidR="00D56A26">
            <w:rPr>
              <w:rFonts w:hint="eastAsia"/>
              <w:sz w:val="24"/>
            </w:rPr>
            <w:t>，</w:t>
          </w:r>
          <w:r w:rsidR="0096312D">
            <w:rPr>
              <w:rFonts w:hint="eastAsia"/>
              <w:sz w:val="24"/>
            </w:rPr>
            <w:t>各大科技企业和公司都着手构建自己的</w:t>
          </w:r>
          <w:r w:rsidR="0096312D">
            <w:rPr>
              <w:rFonts w:hint="eastAsia"/>
              <w:sz w:val="24"/>
            </w:rPr>
            <w:t>AI</w:t>
          </w:r>
          <w:r w:rsidR="0096312D">
            <w:rPr>
              <w:rFonts w:hint="eastAsia"/>
              <w:sz w:val="24"/>
            </w:rPr>
            <w:t>版图。本项目也希望能够利用相关的技术，提供相关的服务。项目特别对于非文档型数据处理有所涉及，意在能够利用</w:t>
          </w:r>
          <w:r w:rsidR="0096312D">
            <w:rPr>
              <w:rFonts w:hint="eastAsia"/>
              <w:sz w:val="24"/>
            </w:rPr>
            <w:t>Deep</w:t>
          </w:r>
          <w:r w:rsidR="0096312D">
            <w:rPr>
              <w:sz w:val="24"/>
            </w:rPr>
            <w:t xml:space="preserve"> </w:t>
          </w:r>
          <w:r w:rsidR="0096312D">
            <w:rPr>
              <w:rFonts w:hint="eastAsia"/>
              <w:sz w:val="24"/>
            </w:rPr>
            <w:t>Lean</w:t>
          </w:r>
          <w:r w:rsidR="0096312D">
            <w:rPr>
              <w:sz w:val="24"/>
            </w:rPr>
            <w:t>ing</w:t>
          </w:r>
          <w:r w:rsidR="0096312D">
            <w:rPr>
              <w:rFonts w:hint="eastAsia"/>
              <w:sz w:val="24"/>
            </w:rPr>
            <w:t>的技术提供在线便捷的数据处理工作；项目也考虑设计一套</w:t>
          </w:r>
          <w:r w:rsidR="0096312D">
            <w:rPr>
              <w:rFonts w:hint="eastAsia"/>
              <w:sz w:val="24"/>
            </w:rPr>
            <w:t>API</w:t>
          </w:r>
          <w:r w:rsidR="0096312D">
            <w:rPr>
              <w:rFonts w:hint="eastAsia"/>
              <w:sz w:val="24"/>
            </w:rPr>
            <w:t>，意在为一些需要数据处理的平台（不仅限于</w:t>
          </w:r>
          <w:r w:rsidR="0096312D">
            <w:rPr>
              <w:rFonts w:hint="eastAsia"/>
              <w:sz w:val="24"/>
            </w:rPr>
            <w:t>BI</w:t>
          </w:r>
          <w:r w:rsidR="0096312D">
            <w:rPr>
              <w:rFonts w:hint="eastAsia"/>
              <w:sz w:val="24"/>
            </w:rPr>
            <w:t>，也包括潜在的</w:t>
          </w:r>
          <w:r w:rsidR="0096312D">
            <w:rPr>
              <w:rFonts w:hint="eastAsia"/>
              <w:sz w:val="24"/>
            </w:rPr>
            <w:t>AI</w:t>
          </w:r>
          <w:r w:rsidR="0096312D">
            <w:rPr>
              <w:rFonts w:hint="eastAsia"/>
              <w:sz w:val="24"/>
            </w:rPr>
            <w:t>平台如自动驾驶平台等）提供方便的基础服务，也为本项目组日后对于这一领域的探索奠定基础。</w:t>
          </w:r>
        </w:p>
        <w:p w14:paraId="35E2E4DE" w14:textId="3263338C" w:rsidR="001478A5" w:rsidRDefault="001478A5" w:rsidP="00861A60">
          <w:pPr>
            <w:widowControl/>
            <w:ind w:firstLineChars="200" w:firstLine="480"/>
            <w:jc w:val="left"/>
            <w:rPr>
              <w:sz w:val="24"/>
            </w:rPr>
          </w:pPr>
          <w:r>
            <w:rPr>
              <w:rFonts w:hint="eastAsia"/>
              <w:sz w:val="24"/>
            </w:rPr>
            <w:t>对于项目组成员自身而言，本项目也是作为一个学习、训练和交流的机会。如上文所说，项目组成员均是学生，在全世界看来，还算不上初出茅驴的毛头小子。但也正是因此，我们正有时间和精力，</w:t>
          </w:r>
          <w:r w:rsidR="003076C3">
            <w:rPr>
              <w:rFonts w:hint="eastAsia"/>
              <w:sz w:val="24"/>
            </w:rPr>
            <w:t>在所热衷于的学科上，付出不断的努力，为这样一个令人兴奋的学科添砖加瓦。</w:t>
          </w:r>
        </w:p>
        <w:p w14:paraId="66562BEB" w14:textId="5D4AB97D" w:rsidR="0070499B" w:rsidRDefault="0070499B" w:rsidP="0070499B">
          <w:pPr>
            <w:widowControl/>
            <w:ind w:firstLineChars="200" w:firstLine="480"/>
            <w:jc w:val="left"/>
            <w:rPr>
              <w:rFonts w:hint="eastAsia"/>
              <w:sz w:val="24"/>
            </w:rPr>
          </w:pPr>
          <w:r>
            <w:rPr>
              <w:rFonts w:hint="eastAsia"/>
              <w:sz w:val="24"/>
            </w:rPr>
            <w:t>最后，衷心感谢项目组中的成员，他们是：</w:t>
          </w:r>
        </w:p>
        <w:p w14:paraId="4A2DBE38" w14:textId="657F8379" w:rsidR="00A54D31" w:rsidRPr="0070499B" w:rsidRDefault="0070499B" w:rsidP="00C02208">
          <w:pPr>
            <w:ind w:firstLineChars="200" w:firstLine="480"/>
            <w:jc w:val="center"/>
            <w:rPr>
              <w:rFonts w:hint="eastAsia"/>
              <w:sz w:val="24"/>
            </w:rPr>
          </w:pPr>
          <w:r>
            <w:rPr>
              <w:noProof/>
              <w:sz w:val="24"/>
            </w:rPr>
            <mc:AlternateContent>
              <mc:Choice Requires="wps">
                <w:drawing>
                  <wp:inline distT="0" distB="0" distL="0" distR="0" wp14:anchorId="2C5503D3" wp14:editId="3C10D5EC">
                    <wp:extent cx="1512000" cy="1512000"/>
                    <wp:effectExtent l="0" t="0" r="0" b="0"/>
                    <wp:docPr id="10" name="文本框 10"/>
                    <wp:cNvGraphicFramePr/>
                    <a:graphic xmlns:a="http://schemas.openxmlformats.org/drawingml/2006/main">
                      <a:graphicData uri="http://schemas.microsoft.com/office/word/2010/wordprocessingShape">
                        <wps:wsp>
                          <wps:cNvSpPr txBox="1"/>
                          <wps:spPr>
                            <a:xfrm>
                              <a:off x="0" y="0"/>
                              <a:ext cx="1512000" cy="1512000"/>
                            </a:xfrm>
                            <a:prstGeom prst="rect">
                              <a:avLst/>
                            </a:prstGeom>
                            <a:noFill/>
                            <a:ln w="6350">
                              <a:noFill/>
                            </a:ln>
                          </wps:spPr>
                          <wps:txbx>
                            <w:txbxContent>
                              <w:p w14:paraId="1D4C1959" w14:textId="106D3D53" w:rsidR="0070499B" w:rsidRPr="0070499B" w:rsidRDefault="0070499B" w:rsidP="0070499B">
                                <w:pPr>
                                  <w:jc w:val="center"/>
                                  <w:rPr>
                                    <w:rFonts w:hint="eastAsia"/>
                                  </w:rPr>
                                </w:pPr>
                                <w:r>
                                  <w:rPr>
                                    <w:noProof/>
                                  </w:rPr>
                                  <w:drawing>
                                    <wp:inline distT="0" distB="0" distL="0" distR="0" wp14:anchorId="47450411" wp14:editId="1F3A0156">
                                      <wp:extent cx="1080000" cy="1080000"/>
                                      <wp:effectExtent l="0" t="0" r="6350" b="6350"/>
                                      <wp:docPr id="24" name="图片 24" descr="https://qr.api.cli.im/qr?data=https%253A%252F%252Fgithub.com%252FArvinSiChuan&amp;level=H&amp;transparent=false&amp;bgcolor=%23ffffff&amp;forecolor=%23000000&amp;blockpixel=12&amp;marginblock=1&amp;logourl=&amp;size=280&amp;kid=cliim&amp;key=b214c056596640d648ee2da9ea736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r.api.cli.im/qr?data=https%253A%252F%252Fgithub.com%252FArvinSiChuan&amp;level=H&amp;transparent=false&amp;bgcolor=%23ffffff&amp;forecolor=%23000000&amp;blockpixel=12&amp;marginblock=1&amp;logourl=&amp;size=280&amp;kid=cliim&amp;key=b214c056596640d648ee2da9ea736e6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B752D33" w14:textId="5EE777AD" w:rsidR="0070499B" w:rsidRDefault="0070499B" w:rsidP="0070499B">
                                <w:pPr>
                                  <w:jc w:val="center"/>
                                </w:pPr>
                                <w:r>
                                  <w:rPr>
                                    <w:rFonts w:hint="eastAsia"/>
                                  </w:rPr>
                                  <w:t>A</w:t>
                                </w:r>
                                <w:r>
                                  <w:t>rvin Si.Chuan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5503D3" id="文本框 10" o:spid="_x0000_s1027" type="#_x0000_t202" style="width:119.05pt;height:11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" filled="f" stroked="f" strokeweight=".5pt">
                    <v:textbox>
                      <w:txbxContent>
                        <w:p w14:paraId="1D4C1959" w14:textId="106D3D53" w:rsidR="0070499B" w:rsidRPr="0070499B" w:rsidRDefault="0070499B" w:rsidP="0070499B">
                          <w:pPr>
                            <w:jc w:val="center"/>
                            <w:rPr>
                              <w:rFonts w:hint="eastAsia"/>
                            </w:rPr>
                          </w:pPr>
                          <w:r>
                            <w:rPr>
                              <w:noProof/>
                            </w:rPr>
                            <w:drawing>
                              <wp:inline distT="0" distB="0" distL="0" distR="0" wp14:anchorId="47450411" wp14:editId="1F3A0156">
                                <wp:extent cx="1080000" cy="1080000"/>
                                <wp:effectExtent l="0" t="0" r="6350" b="6350"/>
                                <wp:docPr id="24" name="图片 24" descr="https://qr.api.cli.im/qr?data=https%253A%252F%252Fgithub.com%252FArvinSiChuan&amp;level=H&amp;transparent=false&amp;bgcolor=%23ffffff&amp;forecolor=%23000000&amp;blockpixel=12&amp;marginblock=1&amp;logourl=&amp;size=280&amp;kid=cliim&amp;key=b214c056596640d648ee2da9ea736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r.api.cli.im/qr?data=https%253A%252F%252Fgithub.com%252FArvinSiChuan&amp;level=H&amp;transparent=false&amp;bgcolor=%23ffffff&amp;forecolor=%23000000&amp;blockpixel=12&amp;marginblock=1&amp;logourl=&amp;size=280&amp;kid=cliim&amp;key=b214c056596640d648ee2da9ea736e6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B752D33" w14:textId="5EE777AD" w:rsidR="0070499B" w:rsidRDefault="0070499B" w:rsidP="0070499B">
                          <w:pPr>
                            <w:jc w:val="center"/>
                          </w:pPr>
                          <w:r>
                            <w:rPr>
                              <w:rFonts w:hint="eastAsia"/>
                            </w:rPr>
                            <w:t>A</w:t>
                          </w:r>
                          <w:r>
                            <w:t>rvin Si.Chuan</w:t>
                          </w:r>
                        </w:p>
                      </w:txbxContent>
                    </v:textbox>
                    <w10:wrap anchorx="page" anchory="page"/>
                    <w10:anchorlock/>
                  </v:shape>
                </w:pict>
              </mc:Fallback>
            </mc:AlternateContent>
          </w:r>
          <w:r w:rsidR="00C02208">
            <w:rPr>
              <w:sz w:val="24"/>
            </w:rPr>
            <w:t xml:space="preserve">            </w:t>
          </w:r>
          <w:bookmarkStart w:id="1" w:name="_GoBack"/>
          <w:bookmarkEnd w:id="1"/>
          <w:r>
            <w:rPr>
              <w:noProof/>
              <w:sz w:val="24"/>
            </w:rPr>
            <mc:AlternateContent>
              <mc:Choice Requires="wps">
                <w:drawing>
                  <wp:inline distT="0" distB="0" distL="0" distR="0" wp14:anchorId="5E33DE50" wp14:editId="2BC402CF">
                    <wp:extent cx="1512000" cy="1512000"/>
                    <wp:effectExtent l="0" t="0" r="0" b="0"/>
                    <wp:docPr id="21" name="文本框 21"/>
                    <wp:cNvGraphicFramePr/>
                    <a:graphic xmlns:a="http://schemas.openxmlformats.org/drawingml/2006/main">
                      <a:graphicData uri="http://schemas.microsoft.com/office/word/2010/wordprocessingShape">
                        <wps:wsp>
                          <wps:cNvSpPr txBox="1"/>
                          <wps:spPr>
                            <a:xfrm>
                              <a:off x="0" y="0"/>
                              <a:ext cx="1512000" cy="1512000"/>
                            </a:xfrm>
                            <a:prstGeom prst="rect">
                              <a:avLst/>
                            </a:prstGeom>
                            <a:noFill/>
                            <a:ln w="6350">
                              <a:noFill/>
                            </a:ln>
                          </wps:spPr>
                          <wps:txbx>
                            <w:txbxContent>
                              <w:p w14:paraId="47CDACAE" w14:textId="7CD4DAEF" w:rsidR="0070499B" w:rsidRPr="0070499B" w:rsidRDefault="0070499B" w:rsidP="0070499B">
                                <w:pPr>
                                  <w:jc w:val="center"/>
                                  <w:rPr>
                                    <w:rFonts w:hint="eastAsia"/>
                                  </w:rPr>
                                </w:pPr>
                                <w:r>
                                  <w:rPr>
                                    <w:rFonts w:hint="eastAsia"/>
                                    <w:noProof/>
                                    <w:sz w:val="24"/>
                                  </w:rPr>
                                  <w:drawing>
                                    <wp:inline distT="0" distB="0" distL="0" distR="0" wp14:anchorId="015525CC" wp14:editId="4AF5E4AC">
                                      <wp:extent cx="1080000" cy="108000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1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866581E" w14:textId="025C3DA6" w:rsidR="0070499B" w:rsidRDefault="0070499B" w:rsidP="0070499B">
                                <w:pPr>
                                  <w:jc w:val="center"/>
                                </w:pPr>
                                <w:r>
                                  <w:rPr>
                                    <w:rFonts w:hint="eastAsia"/>
                                  </w:rPr>
                                  <w:t>Ash</w:t>
                                </w:r>
                                <w:r>
                                  <w:t xml:space="preserve"> Morgan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33DE50" id="文本框 21" o:spid="_x0000_s1028" type="#_x0000_t202" style="width:119.05pt;height:11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" filled="f" stroked="f" strokeweight=".5pt">
                    <v:textbox>
                      <w:txbxContent>
                        <w:p w14:paraId="47CDACAE" w14:textId="7CD4DAEF" w:rsidR="0070499B" w:rsidRPr="0070499B" w:rsidRDefault="0070499B" w:rsidP="0070499B">
                          <w:pPr>
                            <w:jc w:val="center"/>
                            <w:rPr>
                              <w:rFonts w:hint="eastAsia"/>
                            </w:rPr>
                          </w:pPr>
                          <w:r>
                            <w:rPr>
                              <w:rFonts w:hint="eastAsia"/>
                              <w:noProof/>
                              <w:sz w:val="24"/>
                            </w:rPr>
                            <w:drawing>
                              <wp:inline distT="0" distB="0" distL="0" distR="0" wp14:anchorId="015525CC" wp14:editId="4AF5E4AC">
                                <wp:extent cx="1080000" cy="108000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1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866581E" w14:textId="025C3DA6" w:rsidR="0070499B" w:rsidRDefault="0070499B" w:rsidP="0070499B">
                          <w:pPr>
                            <w:jc w:val="center"/>
                          </w:pPr>
                          <w:r>
                            <w:rPr>
                              <w:rFonts w:hint="eastAsia"/>
                            </w:rPr>
                            <w:t>Ash</w:t>
                          </w:r>
                          <w:r>
                            <w:t xml:space="preserve"> Morgan</w:t>
                          </w:r>
                        </w:p>
                      </w:txbxContent>
                    </v:textbox>
                    <w10:wrap anchorx="page" anchory="page"/>
                    <w10:anchorlock/>
                  </v:shape>
                </w:pict>
              </mc:Fallback>
            </mc:AlternateContent>
          </w:r>
        </w:p>
        <w:p w14:paraId="66807533" w14:textId="531AD98A" w:rsidR="0088499C" w:rsidRPr="0088499C" w:rsidRDefault="0088499C">
          <w:pPr>
            <w:widowControl/>
            <w:jc w:val="left"/>
            <w:rPr>
              <w:b/>
              <w:sz w:val="40"/>
            </w:rPr>
          </w:pPr>
          <w:r w:rsidRPr="0088499C">
            <w:rPr>
              <w:b/>
              <w:sz w:val="40"/>
            </w:rPr>
            <w:br w:type="page"/>
          </w:r>
        </w:p>
        <w:p w14:paraId="53A01657" w14:textId="77777777" w:rsidR="00A54D31" w:rsidRDefault="00E24CB4">
          <w:pPr>
            <w:widowControl/>
            <w:jc w:val="left"/>
            <w:rPr>
              <w:b/>
              <w:sz w:val="44"/>
              <w:u w:val="single"/>
            </w:rPr>
          </w:pPr>
          <w:r w:rsidRPr="00A54D31">
            <w:rPr>
              <w:rFonts w:hint="eastAsia"/>
              <w:b/>
              <w:sz w:val="44"/>
              <w:u w:val="single"/>
            </w:rPr>
            <w:lastRenderedPageBreak/>
            <w:t>目</w:t>
          </w:r>
          <w:r w:rsidRPr="00A54D31">
            <w:rPr>
              <w:rFonts w:hint="eastAsia"/>
              <w:b/>
              <w:sz w:val="44"/>
              <w:u w:val="single"/>
            </w:rPr>
            <w:t xml:space="preserve"> </w:t>
          </w:r>
          <w:r w:rsidRPr="00A54D31">
            <w:rPr>
              <w:rFonts w:hint="eastAsia"/>
              <w:b/>
              <w:sz w:val="44"/>
              <w:u w:val="single"/>
            </w:rPr>
            <w:t>录</w:t>
          </w:r>
        </w:p>
        <w:p w14:paraId="5B8DBB43" w14:textId="1932F9A6" w:rsidR="00DA1D0A" w:rsidRPr="00A54D31" w:rsidRDefault="0088499C">
          <w:pPr>
            <w:widowControl/>
            <w:jc w:val="left"/>
            <w:rPr>
              <w:b/>
              <w:sz w:val="44"/>
              <w:u w:val="single"/>
            </w:rPr>
          </w:pPr>
        </w:p>
      </w:sdtContent>
    </w:sdt>
    <w:p w14:paraId="5A6D9900" w14:textId="6F302878" w:rsidR="00C32EC0" w:rsidRDefault="006D79C8">
      <w:pPr>
        <w:pStyle w:val="10"/>
        <w:tabs>
          <w:tab w:val="left" w:pos="420"/>
          <w:tab w:val="right" w:leader="dot" w:pos="8296"/>
        </w:tabs>
        <w:rPr>
          <w:rFonts w:asciiTheme="minorHAnsi" w:eastAsiaTheme="minorEastAsia" w:hAnsiTheme="minorHAnsi" w:cstheme="minorBidi"/>
          <w:noProof/>
          <w:szCs w:val="22"/>
        </w:rPr>
      </w:pPr>
      <w:r w:rsidRPr="000A0196">
        <w:rPr>
          <w:sz w:val="24"/>
        </w:rPr>
        <w:fldChar w:fldCharType="begin"/>
      </w:r>
      <w:r w:rsidRPr="000A0196">
        <w:rPr>
          <w:sz w:val="24"/>
        </w:rPr>
        <w:instrText xml:space="preserve"> TOC \o "1-2" \h \z </w:instrText>
      </w:r>
      <w:r w:rsidRPr="000A0196">
        <w:rPr>
          <w:sz w:val="24"/>
        </w:rPr>
        <w:fldChar w:fldCharType="separate"/>
      </w:r>
      <w:hyperlink w:anchor="_Toc492766766" w:history="1">
        <w:r w:rsidR="00C32EC0" w:rsidRPr="0096127B">
          <w:rPr>
            <w:rStyle w:val="a3"/>
            <w:noProof/>
          </w:rPr>
          <w:t>1</w:t>
        </w:r>
        <w:r w:rsidR="00C32EC0">
          <w:rPr>
            <w:rFonts w:asciiTheme="minorHAnsi" w:eastAsiaTheme="minorEastAsia" w:hAnsiTheme="minorHAnsi" w:cstheme="minorBidi"/>
            <w:noProof/>
            <w:szCs w:val="22"/>
          </w:rPr>
          <w:tab/>
        </w:r>
        <w:r w:rsidR="00C32EC0" w:rsidRPr="0096127B">
          <w:rPr>
            <w:rStyle w:val="a3"/>
            <w:noProof/>
          </w:rPr>
          <w:t>引言</w:t>
        </w:r>
        <w:r w:rsidR="00C32EC0">
          <w:rPr>
            <w:noProof/>
            <w:webHidden/>
          </w:rPr>
          <w:tab/>
        </w:r>
        <w:r w:rsidR="00C32EC0">
          <w:rPr>
            <w:noProof/>
            <w:webHidden/>
          </w:rPr>
          <w:fldChar w:fldCharType="begin"/>
        </w:r>
        <w:r w:rsidR="00C32EC0">
          <w:rPr>
            <w:noProof/>
            <w:webHidden/>
          </w:rPr>
          <w:instrText xml:space="preserve"> PAGEREF _Toc492766766 \h </w:instrText>
        </w:r>
        <w:r w:rsidR="00C32EC0">
          <w:rPr>
            <w:noProof/>
            <w:webHidden/>
          </w:rPr>
        </w:r>
        <w:r w:rsidR="00C32EC0">
          <w:rPr>
            <w:noProof/>
            <w:webHidden/>
          </w:rPr>
          <w:fldChar w:fldCharType="separate"/>
        </w:r>
        <w:r w:rsidR="00C32EC0">
          <w:rPr>
            <w:noProof/>
            <w:webHidden/>
          </w:rPr>
          <w:t>1</w:t>
        </w:r>
        <w:r w:rsidR="00C32EC0">
          <w:rPr>
            <w:noProof/>
            <w:webHidden/>
          </w:rPr>
          <w:fldChar w:fldCharType="end"/>
        </w:r>
      </w:hyperlink>
    </w:p>
    <w:p w14:paraId="39938B8A" w14:textId="54E147B8"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67" w:history="1">
        <w:r w:rsidR="00C32EC0" w:rsidRPr="0096127B">
          <w:rPr>
            <w:rStyle w:val="a3"/>
            <w:noProof/>
          </w:rPr>
          <w:t>1.1</w:t>
        </w:r>
        <w:r w:rsidR="00C32EC0">
          <w:rPr>
            <w:rFonts w:asciiTheme="minorHAnsi" w:eastAsiaTheme="minorEastAsia" w:hAnsiTheme="minorHAnsi" w:cstheme="minorBidi"/>
            <w:noProof/>
            <w:szCs w:val="22"/>
          </w:rPr>
          <w:tab/>
        </w:r>
        <w:r w:rsidR="00C32EC0" w:rsidRPr="0096127B">
          <w:rPr>
            <w:rStyle w:val="a3"/>
            <w:noProof/>
          </w:rPr>
          <w:t>编写目的</w:t>
        </w:r>
        <w:r w:rsidR="00C32EC0">
          <w:rPr>
            <w:noProof/>
            <w:webHidden/>
          </w:rPr>
          <w:tab/>
        </w:r>
        <w:r w:rsidR="00C32EC0">
          <w:rPr>
            <w:noProof/>
            <w:webHidden/>
          </w:rPr>
          <w:fldChar w:fldCharType="begin"/>
        </w:r>
        <w:r w:rsidR="00C32EC0">
          <w:rPr>
            <w:noProof/>
            <w:webHidden/>
          </w:rPr>
          <w:instrText xml:space="preserve"> PAGEREF _Toc492766767 \h </w:instrText>
        </w:r>
        <w:r w:rsidR="00C32EC0">
          <w:rPr>
            <w:noProof/>
            <w:webHidden/>
          </w:rPr>
        </w:r>
        <w:r w:rsidR="00C32EC0">
          <w:rPr>
            <w:noProof/>
            <w:webHidden/>
          </w:rPr>
          <w:fldChar w:fldCharType="separate"/>
        </w:r>
        <w:r w:rsidR="00C32EC0">
          <w:rPr>
            <w:noProof/>
            <w:webHidden/>
          </w:rPr>
          <w:t>1</w:t>
        </w:r>
        <w:r w:rsidR="00C32EC0">
          <w:rPr>
            <w:noProof/>
            <w:webHidden/>
          </w:rPr>
          <w:fldChar w:fldCharType="end"/>
        </w:r>
      </w:hyperlink>
    </w:p>
    <w:p w14:paraId="6C5CEE3E" w14:textId="41A3EC43"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68" w:history="1">
        <w:r w:rsidR="00C32EC0" w:rsidRPr="0096127B">
          <w:rPr>
            <w:rStyle w:val="a3"/>
            <w:noProof/>
          </w:rPr>
          <w:t>1.2</w:t>
        </w:r>
        <w:r w:rsidR="00C32EC0">
          <w:rPr>
            <w:rFonts w:asciiTheme="minorHAnsi" w:eastAsiaTheme="minorEastAsia" w:hAnsiTheme="minorHAnsi" w:cstheme="minorBidi"/>
            <w:noProof/>
            <w:szCs w:val="22"/>
          </w:rPr>
          <w:tab/>
        </w:r>
        <w:r w:rsidR="00C32EC0" w:rsidRPr="0096127B">
          <w:rPr>
            <w:rStyle w:val="a3"/>
            <w:noProof/>
          </w:rPr>
          <w:t>项目背景</w:t>
        </w:r>
        <w:r w:rsidR="00C32EC0">
          <w:rPr>
            <w:noProof/>
            <w:webHidden/>
          </w:rPr>
          <w:tab/>
        </w:r>
        <w:r w:rsidR="00C32EC0">
          <w:rPr>
            <w:noProof/>
            <w:webHidden/>
          </w:rPr>
          <w:fldChar w:fldCharType="begin"/>
        </w:r>
        <w:r w:rsidR="00C32EC0">
          <w:rPr>
            <w:noProof/>
            <w:webHidden/>
          </w:rPr>
          <w:instrText xml:space="preserve"> PAGEREF _Toc492766768 \h </w:instrText>
        </w:r>
        <w:r w:rsidR="00C32EC0">
          <w:rPr>
            <w:noProof/>
            <w:webHidden/>
          </w:rPr>
        </w:r>
        <w:r w:rsidR="00C32EC0">
          <w:rPr>
            <w:noProof/>
            <w:webHidden/>
          </w:rPr>
          <w:fldChar w:fldCharType="separate"/>
        </w:r>
        <w:r w:rsidR="00C32EC0">
          <w:rPr>
            <w:noProof/>
            <w:webHidden/>
          </w:rPr>
          <w:t>1</w:t>
        </w:r>
        <w:r w:rsidR="00C32EC0">
          <w:rPr>
            <w:noProof/>
            <w:webHidden/>
          </w:rPr>
          <w:fldChar w:fldCharType="end"/>
        </w:r>
      </w:hyperlink>
    </w:p>
    <w:p w14:paraId="442CBACE" w14:textId="087011B1"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69" w:history="1">
        <w:r w:rsidR="00C32EC0" w:rsidRPr="0096127B">
          <w:rPr>
            <w:rStyle w:val="a3"/>
            <w:noProof/>
          </w:rPr>
          <w:t>1.3</w:t>
        </w:r>
        <w:r w:rsidR="00C32EC0">
          <w:rPr>
            <w:rFonts w:asciiTheme="minorHAnsi" w:eastAsiaTheme="minorEastAsia" w:hAnsiTheme="minorHAnsi" w:cstheme="minorBidi"/>
            <w:noProof/>
            <w:szCs w:val="22"/>
          </w:rPr>
          <w:tab/>
        </w:r>
        <w:r w:rsidR="00C32EC0" w:rsidRPr="0096127B">
          <w:rPr>
            <w:rStyle w:val="a3"/>
            <w:noProof/>
          </w:rPr>
          <w:t>定义</w:t>
        </w:r>
        <w:r w:rsidR="00C32EC0">
          <w:rPr>
            <w:noProof/>
            <w:webHidden/>
          </w:rPr>
          <w:tab/>
        </w:r>
        <w:r w:rsidR="00C32EC0">
          <w:rPr>
            <w:noProof/>
            <w:webHidden/>
          </w:rPr>
          <w:fldChar w:fldCharType="begin"/>
        </w:r>
        <w:r w:rsidR="00C32EC0">
          <w:rPr>
            <w:noProof/>
            <w:webHidden/>
          </w:rPr>
          <w:instrText xml:space="preserve"> PAGEREF _Toc492766769 \h </w:instrText>
        </w:r>
        <w:r w:rsidR="00C32EC0">
          <w:rPr>
            <w:noProof/>
            <w:webHidden/>
          </w:rPr>
        </w:r>
        <w:r w:rsidR="00C32EC0">
          <w:rPr>
            <w:noProof/>
            <w:webHidden/>
          </w:rPr>
          <w:fldChar w:fldCharType="separate"/>
        </w:r>
        <w:r w:rsidR="00C32EC0">
          <w:rPr>
            <w:noProof/>
            <w:webHidden/>
          </w:rPr>
          <w:t>2</w:t>
        </w:r>
        <w:r w:rsidR="00C32EC0">
          <w:rPr>
            <w:noProof/>
            <w:webHidden/>
          </w:rPr>
          <w:fldChar w:fldCharType="end"/>
        </w:r>
      </w:hyperlink>
    </w:p>
    <w:p w14:paraId="03075B77" w14:textId="61CEB51A"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70" w:history="1">
        <w:r w:rsidR="00C32EC0" w:rsidRPr="0096127B">
          <w:rPr>
            <w:rStyle w:val="a3"/>
            <w:noProof/>
          </w:rPr>
          <w:t>1.4</w:t>
        </w:r>
        <w:r w:rsidR="00C32EC0">
          <w:rPr>
            <w:rFonts w:asciiTheme="minorHAnsi" w:eastAsiaTheme="minorEastAsia" w:hAnsiTheme="minorHAnsi" w:cstheme="minorBidi"/>
            <w:noProof/>
            <w:szCs w:val="22"/>
          </w:rPr>
          <w:tab/>
        </w:r>
        <w:r w:rsidR="00C32EC0" w:rsidRPr="0096127B">
          <w:rPr>
            <w:rStyle w:val="a3"/>
            <w:noProof/>
          </w:rPr>
          <w:t>参考资料</w:t>
        </w:r>
        <w:r w:rsidR="00C32EC0">
          <w:rPr>
            <w:noProof/>
            <w:webHidden/>
          </w:rPr>
          <w:tab/>
        </w:r>
        <w:r w:rsidR="00C32EC0">
          <w:rPr>
            <w:noProof/>
            <w:webHidden/>
          </w:rPr>
          <w:fldChar w:fldCharType="begin"/>
        </w:r>
        <w:r w:rsidR="00C32EC0">
          <w:rPr>
            <w:noProof/>
            <w:webHidden/>
          </w:rPr>
          <w:instrText xml:space="preserve"> PAGEREF _Toc492766770 \h </w:instrText>
        </w:r>
        <w:r w:rsidR="00C32EC0">
          <w:rPr>
            <w:noProof/>
            <w:webHidden/>
          </w:rPr>
        </w:r>
        <w:r w:rsidR="00C32EC0">
          <w:rPr>
            <w:noProof/>
            <w:webHidden/>
          </w:rPr>
          <w:fldChar w:fldCharType="separate"/>
        </w:r>
        <w:r w:rsidR="00C32EC0">
          <w:rPr>
            <w:noProof/>
            <w:webHidden/>
          </w:rPr>
          <w:t>2</w:t>
        </w:r>
        <w:r w:rsidR="00C32EC0">
          <w:rPr>
            <w:noProof/>
            <w:webHidden/>
          </w:rPr>
          <w:fldChar w:fldCharType="end"/>
        </w:r>
      </w:hyperlink>
    </w:p>
    <w:p w14:paraId="4C4C838D" w14:textId="0C7A85B7" w:rsidR="00C32EC0" w:rsidRDefault="0088499C">
      <w:pPr>
        <w:pStyle w:val="10"/>
        <w:tabs>
          <w:tab w:val="left" w:pos="420"/>
          <w:tab w:val="right" w:leader="dot" w:pos="8296"/>
        </w:tabs>
        <w:rPr>
          <w:rFonts w:asciiTheme="minorHAnsi" w:eastAsiaTheme="minorEastAsia" w:hAnsiTheme="minorHAnsi" w:cstheme="minorBidi"/>
          <w:noProof/>
          <w:szCs w:val="22"/>
        </w:rPr>
      </w:pPr>
      <w:hyperlink w:anchor="_Toc492766771" w:history="1">
        <w:r w:rsidR="00C32EC0" w:rsidRPr="0096127B">
          <w:rPr>
            <w:rStyle w:val="a3"/>
            <w:noProof/>
          </w:rPr>
          <w:t>2</w:t>
        </w:r>
        <w:r w:rsidR="00C32EC0">
          <w:rPr>
            <w:rFonts w:asciiTheme="minorHAnsi" w:eastAsiaTheme="minorEastAsia" w:hAnsiTheme="minorHAnsi" w:cstheme="minorBidi"/>
            <w:noProof/>
            <w:szCs w:val="22"/>
          </w:rPr>
          <w:tab/>
        </w:r>
        <w:r w:rsidR="00C32EC0" w:rsidRPr="0096127B">
          <w:rPr>
            <w:rStyle w:val="a3"/>
            <w:noProof/>
          </w:rPr>
          <w:t>可行性研究的前提</w:t>
        </w:r>
        <w:r w:rsidR="00C32EC0">
          <w:rPr>
            <w:noProof/>
            <w:webHidden/>
          </w:rPr>
          <w:tab/>
        </w:r>
        <w:r w:rsidR="00C32EC0">
          <w:rPr>
            <w:noProof/>
            <w:webHidden/>
          </w:rPr>
          <w:fldChar w:fldCharType="begin"/>
        </w:r>
        <w:r w:rsidR="00C32EC0">
          <w:rPr>
            <w:noProof/>
            <w:webHidden/>
          </w:rPr>
          <w:instrText xml:space="preserve"> PAGEREF _Toc492766771 \h </w:instrText>
        </w:r>
        <w:r w:rsidR="00C32EC0">
          <w:rPr>
            <w:noProof/>
            <w:webHidden/>
          </w:rPr>
        </w:r>
        <w:r w:rsidR="00C32EC0">
          <w:rPr>
            <w:noProof/>
            <w:webHidden/>
          </w:rPr>
          <w:fldChar w:fldCharType="separate"/>
        </w:r>
        <w:r w:rsidR="00C32EC0">
          <w:rPr>
            <w:noProof/>
            <w:webHidden/>
          </w:rPr>
          <w:t>3</w:t>
        </w:r>
        <w:r w:rsidR="00C32EC0">
          <w:rPr>
            <w:noProof/>
            <w:webHidden/>
          </w:rPr>
          <w:fldChar w:fldCharType="end"/>
        </w:r>
      </w:hyperlink>
    </w:p>
    <w:p w14:paraId="2E5F8F38" w14:textId="175998DE"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72" w:history="1">
        <w:r w:rsidR="00C32EC0" w:rsidRPr="0096127B">
          <w:rPr>
            <w:rStyle w:val="a3"/>
            <w:noProof/>
          </w:rPr>
          <w:t>2.1</w:t>
        </w:r>
        <w:r w:rsidR="00C32EC0">
          <w:rPr>
            <w:rFonts w:asciiTheme="minorHAnsi" w:eastAsiaTheme="minorEastAsia" w:hAnsiTheme="minorHAnsi" w:cstheme="minorBidi"/>
            <w:noProof/>
            <w:szCs w:val="22"/>
          </w:rPr>
          <w:tab/>
        </w:r>
        <w:r w:rsidR="00C32EC0" w:rsidRPr="0096127B">
          <w:rPr>
            <w:rStyle w:val="a3"/>
            <w:noProof/>
          </w:rPr>
          <w:t>要求</w:t>
        </w:r>
        <w:r w:rsidR="00C32EC0">
          <w:rPr>
            <w:noProof/>
            <w:webHidden/>
          </w:rPr>
          <w:tab/>
        </w:r>
        <w:r w:rsidR="00C32EC0">
          <w:rPr>
            <w:noProof/>
            <w:webHidden/>
          </w:rPr>
          <w:fldChar w:fldCharType="begin"/>
        </w:r>
        <w:r w:rsidR="00C32EC0">
          <w:rPr>
            <w:noProof/>
            <w:webHidden/>
          </w:rPr>
          <w:instrText xml:space="preserve"> PAGEREF _Toc492766772 \h </w:instrText>
        </w:r>
        <w:r w:rsidR="00C32EC0">
          <w:rPr>
            <w:noProof/>
            <w:webHidden/>
          </w:rPr>
        </w:r>
        <w:r w:rsidR="00C32EC0">
          <w:rPr>
            <w:noProof/>
            <w:webHidden/>
          </w:rPr>
          <w:fldChar w:fldCharType="separate"/>
        </w:r>
        <w:r w:rsidR="00C32EC0">
          <w:rPr>
            <w:noProof/>
            <w:webHidden/>
          </w:rPr>
          <w:t>3</w:t>
        </w:r>
        <w:r w:rsidR="00C32EC0">
          <w:rPr>
            <w:noProof/>
            <w:webHidden/>
          </w:rPr>
          <w:fldChar w:fldCharType="end"/>
        </w:r>
      </w:hyperlink>
    </w:p>
    <w:p w14:paraId="23061D67" w14:textId="18B1A572"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73" w:history="1">
        <w:r w:rsidR="00C32EC0" w:rsidRPr="0096127B">
          <w:rPr>
            <w:rStyle w:val="a3"/>
            <w:noProof/>
          </w:rPr>
          <w:t>2.2</w:t>
        </w:r>
        <w:r w:rsidR="00C32EC0">
          <w:rPr>
            <w:rFonts w:asciiTheme="minorHAnsi" w:eastAsiaTheme="minorEastAsia" w:hAnsiTheme="minorHAnsi" w:cstheme="minorBidi"/>
            <w:noProof/>
            <w:szCs w:val="22"/>
          </w:rPr>
          <w:tab/>
        </w:r>
        <w:r w:rsidR="00C32EC0" w:rsidRPr="0096127B">
          <w:rPr>
            <w:rStyle w:val="a3"/>
            <w:noProof/>
          </w:rPr>
          <w:t>目标</w:t>
        </w:r>
        <w:r w:rsidR="00C32EC0">
          <w:rPr>
            <w:noProof/>
            <w:webHidden/>
          </w:rPr>
          <w:tab/>
        </w:r>
        <w:r w:rsidR="00C32EC0">
          <w:rPr>
            <w:noProof/>
            <w:webHidden/>
          </w:rPr>
          <w:fldChar w:fldCharType="begin"/>
        </w:r>
        <w:r w:rsidR="00C32EC0">
          <w:rPr>
            <w:noProof/>
            <w:webHidden/>
          </w:rPr>
          <w:instrText xml:space="preserve"> PAGEREF _Toc492766773 \h </w:instrText>
        </w:r>
        <w:r w:rsidR="00C32EC0">
          <w:rPr>
            <w:noProof/>
            <w:webHidden/>
          </w:rPr>
        </w:r>
        <w:r w:rsidR="00C32EC0">
          <w:rPr>
            <w:noProof/>
            <w:webHidden/>
          </w:rPr>
          <w:fldChar w:fldCharType="separate"/>
        </w:r>
        <w:r w:rsidR="00C32EC0">
          <w:rPr>
            <w:noProof/>
            <w:webHidden/>
          </w:rPr>
          <w:t>6</w:t>
        </w:r>
        <w:r w:rsidR="00C32EC0">
          <w:rPr>
            <w:noProof/>
            <w:webHidden/>
          </w:rPr>
          <w:fldChar w:fldCharType="end"/>
        </w:r>
      </w:hyperlink>
    </w:p>
    <w:p w14:paraId="3CA2CBE3" w14:textId="206544AF"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74" w:history="1">
        <w:r w:rsidR="00C32EC0" w:rsidRPr="0096127B">
          <w:rPr>
            <w:rStyle w:val="a3"/>
            <w:noProof/>
          </w:rPr>
          <w:t>2.3</w:t>
        </w:r>
        <w:r w:rsidR="00C32EC0">
          <w:rPr>
            <w:rFonts w:asciiTheme="minorHAnsi" w:eastAsiaTheme="minorEastAsia" w:hAnsiTheme="minorHAnsi" w:cstheme="minorBidi"/>
            <w:noProof/>
            <w:szCs w:val="22"/>
          </w:rPr>
          <w:tab/>
        </w:r>
        <w:r w:rsidR="00C32EC0" w:rsidRPr="0096127B">
          <w:rPr>
            <w:rStyle w:val="a3"/>
            <w:noProof/>
          </w:rPr>
          <w:t>条件、假定和限制</w:t>
        </w:r>
        <w:r w:rsidR="00C32EC0">
          <w:rPr>
            <w:noProof/>
            <w:webHidden/>
          </w:rPr>
          <w:tab/>
        </w:r>
        <w:r w:rsidR="00C32EC0">
          <w:rPr>
            <w:noProof/>
            <w:webHidden/>
          </w:rPr>
          <w:fldChar w:fldCharType="begin"/>
        </w:r>
        <w:r w:rsidR="00C32EC0">
          <w:rPr>
            <w:noProof/>
            <w:webHidden/>
          </w:rPr>
          <w:instrText xml:space="preserve"> PAGEREF _Toc492766774 \h </w:instrText>
        </w:r>
        <w:r w:rsidR="00C32EC0">
          <w:rPr>
            <w:noProof/>
            <w:webHidden/>
          </w:rPr>
        </w:r>
        <w:r w:rsidR="00C32EC0">
          <w:rPr>
            <w:noProof/>
            <w:webHidden/>
          </w:rPr>
          <w:fldChar w:fldCharType="separate"/>
        </w:r>
        <w:r w:rsidR="00C32EC0">
          <w:rPr>
            <w:noProof/>
            <w:webHidden/>
          </w:rPr>
          <w:t>6</w:t>
        </w:r>
        <w:r w:rsidR="00C32EC0">
          <w:rPr>
            <w:noProof/>
            <w:webHidden/>
          </w:rPr>
          <w:fldChar w:fldCharType="end"/>
        </w:r>
      </w:hyperlink>
    </w:p>
    <w:p w14:paraId="4C74AAA4" w14:textId="7FB4E6B4"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75" w:history="1">
        <w:r w:rsidR="00C32EC0" w:rsidRPr="0096127B">
          <w:rPr>
            <w:rStyle w:val="a3"/>
            <w:noProof/>
          </w:rPr>
          <w:t>2.4</w:t>
        </w:r>
        <w:r w:rsidR="00C32EC0">
          <w:rPr>
            <w:rFonts w:asciiTheme="minorHAnsi" w:eastAsiaTheme="minorEastAsia" w:hAnsiTheme="minorHAnsi" w:cstheme="minorBidi"/>
            <w:noProof/>
            <w:szCs w:val="22"/>
          </w:rPr>
          <w:tab/>
        </w:r>
        <w:r w:rsidR="00C32EC0" w:rsidRPr="0096127B">
          <w:rPr>
            <w:rStyle w:val="a3"/>
            <w:noProof/>
          </w:rPr>
          <w:t>可行性研究方法</w:t>
        </w:r>
        <w:r w:rsidR="00C32EC0">
          <w:rPr>
            <w:noProof/>
            <w:webHidden/>
          </w:rPr>
          <w:tab/>
        </w:r>
        <w:r w:rsidR="00C32EC0">
          <w:rPr>
            <w:noProof/>
            <w:webHidden/>
          </w:rPr>
          <w:fldChar w:fldCharType="begin"/>
        </w:r>
        <w:r w:rsidR="00C32EC0">
          <w:rPr>
            <w:noProof/>
            <w:webHidden/>
          </w:rPr>
          <w:instrText xml:space="preserve"> PAGEREF _Toc492766775 \h </w:instrText>
        </w:r>
        <w:r w:rsidR="00C32EC0">
          <w:rPr>
            <w:noProof/>
            <w:webHidden/>
          </w:rPr>
        </w:r>
        <w:r w:rsidR="00C32EC0">
          <w:rPr>
            <w:noProof/>
            <w:webHidden/>
          </w:rPr>
          <w:fldChar w:fldCharType="separate"/>
        </w:r>
        <w:r w:rsidR="00C32EC0">
          <w:rPr>
            <w:noProof/>
            <w:webHidden/>
          </w:rPr>
          <w:t>8</w:t>
        </w:r>
        <w:r w:rsidR="00C32EC0">
          <w:rPr>
            <w:noProof/>
            <w:webHidden/>
          </w:rPr>
          <w:fldChar w:fldCharType="end"/>
        </w:r>
      </w:hyperlink>
    </w:p>
    <w:p w14:paraId="32C333FD" w14:textId="708D1C84"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76" w:history="1">
        <w:r w:rsidR="00C32EC0" w:rsidRPr="0096127B">
          <w:rPr>
            <w:rStyle w:val="a3"/>
            <w:noProof/>
          </w:rPr>
          <w:t>2.5</w:t>
        </w:r>
        <w:r w:rsidR="00C32EC0">
          <w:rPr>
            <w:rFonts w:asciiTheme="minorHAnsi" w:eastAsiaTheme="minorEastAsia" w:hAnsiTheme="minorHAnsi" w:cstheme="minorBidi"/>
            <w:noProof/>
            <w:szCs w:val="22"/>
          </w:rPr>
          <w:tab/>
        </w:r>
        <w:r w:rsidR="00C32EC0" w:rsidRPr="0096127B">
          <w:rPr>
            <w:rStyle w:val="a3"/>
            <w:noProof/>
          </w:rPr>
          <w:t>决定可行性的主要因素</w:t>
        </w:r>
        <w:r w:rsidR="00C32EC0">
          <w:rPr>
            <w:noProof/>
            <w:webHidden/>
          </w:rPr>
          <w:tab/>
        </w:r>
        <w:r w:rsidR="00C32EC0">
          <w:rPr>
            <w:noProof/>
            <w:webHidden/>
          </w:rPr>
          <w:fldChar w:fldCharType="begin"/>
        </w:r>
        <w:r w:rsidR="00C32EC0">
          <w:rPr>
            <w:noProof/>
            <w:webHidden/>
          </w:rPr>
          <w:instrText xml:space="preserve"> PAGEREF _Toc492766776 \h </w:instrText>
        </w:r>
        <w:r w:rsidR="00C32EC0">
          <w:rPr>
            <w:noProof/>
            <w:webHidden/>
          </w:rPr>
        </w:r>
        <w:r w:rsidR="00C32EC0">
          <w:rPr>
            <w:noProof/>
            <w:webHidden/>
          </w:rPr>
          <w:fldChar w:fldCharType="separate"/>
        </w:r>
        <w:r w:rsidR="00C32EC0">
          <w:rPr>
            <w:noProof/>
            <w:webHidden/>
          </w:rPr>
          <w:t>9</w:t>
        </w:r>
        <w:r w:rsidR="00C32EC0">
          <w:rPr>
            <w:noProof/>
            <w:webHidden/>
          </w:rPr>
          <w:fldChar w:fldCharType="end"/>
        </w:r>
      </w:hyperlink>
    </w:p>
    <w:p w14:paraId="05AE45A8" w14:textId="126237E3" w:rsidR="00C32EC0" w:rsidRDefault="0088499C">
      <w:pPr>
        <w:pStyle w:val="10"/>
        <w:tabs>
          <w:tab w:val="left" w:pos="420"/>
          <w:tab w:val="right" w:leader="dot" w:pos="8296"/>
        </w:tabs>
        <w:rPr>
          <w:rFonts w:asciiTheme="minorHAnsi" w:eastAsiaTheme="minorEastAsia" w:hAnsiTheme="minorHAnsi" w:cstheme="minorBidi"/>
          <w:noProof/>
          <w:szCs w:val="22"/>
        </w:rPr>
      </w:pPr>
      <w:hyperlink w:anchor="_Toc492766777" w:history="1">
        <w:r w:rsidR="00C32EC0" w:rsidRPr="0096127B">
          <w:rPr>
            <w:rStyle w:val="a3"/>
            <w:noProof/>
          </w:rPr>
          <w:t>3</w:t>
        </w:r>
        <w:r w:rsidR="00C32EC0">
          <w:rPr>
            <w:rFonts w:asciiTheme="minorHAnsi" w:eastAsiaTheme="minorEastAsia" w:hAnsiTheme="minorHAnsi" w:cstheme="minorBidi"/>
            <w:noProof/>
            <w:szCs w:val="22"/>
          </w:rPr>
          <w:tab/>
        </w:r>
        <w:r w:rsidR="00C32EC0" w:rsidRPr="0096127B">
          <w:rPr>
            <w:rStyle w:val="a3"/>
            <w:noProof/>
          </w:rPr>
          <w:t>对现有系统的分析</w:t>
        </w:r>
        <w:r w:rsidR="00C32EC0">
          <w:rPr>
            <w:noProof/>
            <w:webHidden/>
          </w:rPr>
          <w:tab/>
        </w:r>
        <w:r w:rsidR="00C32EC0">
          <w:rPr>
            <w:noProof/>
            <w:webHidden/>
          </w:rPr>
          <w:fldChar w:fldCharType="begin"/>
        </w:r>
        <w:r w:rsidR="00C32EC0">
          <w:rPr>
            <w:noProof/>
            <w:webHidden/>
          </w:rPr>
          <w:instrText xml:space="preserve"> PAGEREF _Toc492766777 \h </w:instrText>
        </w:r>
        <w:r w:rsidR="00C32EC0">
          <w:rPr>
            <w:noProof/>
            <w:webHidden/>
          </w:rPr>
        </w:r>
        <w:r w:rsidR="00C32EC0">
          <w:rPr>
            <w:noProof/>
            <w:webHidden/>
          </w:rPr>
          <w:fldChar w:fldCharType="separate"/>
        </w:r>
        <w:r w:rsidR="00C32EC0">
          <w:rPr>
            <w:noProof/>
            <w:webHidden/>
          </w:rPr>
          <w:t>10</w:t>
        </w:r>
        <w:r w:rsidR="00C32EC0">
          <w:rPr>
            <w:noProof/>
            <w:webHidden/>
          </w:rPr>
          <w:fldChar w:fldCharType="end"/>
        </w:r>
      </w:hyperlink>
    </w:p>
    <w:p w14:paraId="09B30238" w14:textId="48A044C4"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78" w:history="1">
        <w:r w:rsidR="00C32EC0" w:rsidRPr="0096127B">
          <w:rPr>
            <w:rStyle w:val="a3"/>
            <w:noProof/>
          </w:rPr>
          <w:t>3.1</w:t>
        </w:r>
        <w:r w:rsidR="00C32EC0">
          <w:rPr>
            <w:rFonts w:asciiTheme="minorHAnsi" w:eastAsiaTheme="minorEastAsia" w:hAnsiTheme="minorHAnsi" w:cstheme="minorBidi"/>
            <w:noProof/>
            <w:szCs w:val="22"/>
          </w:rPr>
          <w:tab/>
        </w:r>
        <w:r w:rsidR="00C32EC0" w:rsidRPr="0096127B">
          <w:rPr>
            <w:rStyle w:val="a3"/>
            <w:noProof/>
          </w:rPr>
          <w:t>处理流程和数据流程</w:t>
        </w:r>
        <w:r w:rsidR="00C32EC0">
          <w:rPr>
            <w:noProof/>
            <w:webHidden/>
          </w:rPr>
          <w:tab/>
        </w:r>
        <w:r w:rsidR="00C32EC0">
          <w:rPr>
            <w:noProof/>
            <w:webHidden/>
          </w:rPr>
          <w:fldChar w:fldCharType="begin"/>
        </w:r>
        <w:r w:rsidR="00C32EC0">
          <w:rPr>
            <w:noProof/>
            <w:webHidden/>
          </w:rPr>
          <w:instrText xml:space="preserve"> PAGEREF _Toc492766778 \h </w:instrText>
        </w:r>
        <w:r w:rsidR="00C32EC0">
          <w:rPr>
            <w:noProof/>
            <w:webHidden/>
          </w:rPr>
        </w:r>
        <w:r w:rsidR="00C32EC0">
          <w:rPr>
            <w:noProof/>
            <w:webHidden/>
          </w:rPr>
          <w:fldChar w:fldCharType="separate"/>
        </w:r>
        <w:r w:rsidR="00C32EC0">
          <w:rPr>
            <w:noProof/>
            <w:webHidden/>
          </w:rPr>
          <w:t>10</w:t>
        </w:r>
        <w:r w:rsidR="00C32EC0">
          <w:rPr>
            <w:noProof/>
            <w:webHidden/>
          </w:rPr>
          <w:fldChar w:fldCharType="end"/>
        </w:r>
      </w:hyperlink>
    </w:p>
    <w:p w14:paraId="3368DD0F" w14:textId="6DB62C7F"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79" w:history="1">
        <w:r w:rsidR="00C32EC0" w:rsidRPr="0096127B">
          <w:rPr>
            <w:rStyle w:val="a3"/>
            <w:noProof/>
          </w:rPr>
          <w:t>3.2</w:t>
        </w:r>
        <w:r w:rsidR="00C32EC0">
          <w:rPr>
            <w:rFonts w:asciiTheme="minorHAnsi" w:eastAsiaTheme="minorEastAsia" w:hAnsiTheme="minorHAnsi" w:cstheme="minorBidi"/>
            <w:noProof/>
            <w:szCs w:val="22"/>
          </w:rPr>
          <w:tab/>
        </w:r>
        <w:r w:rsidR="00C32EC0" w:rsidRPr="0096127B">
          <w:rPr>
            <w:rStyle w:val="a3"/>
            <w:noProof/>
          </w:rPr>
          <w:t>工作负荷</w:t>
        </w:r>
        <w:r w:rsidR="00C32EC0">
          <w:rPr>
            <w:noProof/>
            <w:webHidden/>
          </w:rPr>
          <w:tab/>
        </w:r>
        <w:r w:rsidR="00C32EC0">
          <w:rPr>
            <w:noProof/>
            <w:webHidden/>
          </w:rPr>
          <w:fldChar w:fldCharType="begin"/>
        </w:r>
        <w:r w:rsidR="00C32EC0">
          <w:rPr>
            <w:noProof/>
            <w:webHidden/>
          </w:rPr>
          <w:instrText xml:space="preserve"> PAGEREF _Toc492766779 \h </w:instrText>
        </w:r>
        <w:r w:rsidR="00C32EC0">
          <w:rPr>
            <w:noProof/>
            <w:webHidden/>
          </w:rPr>
        </w:r>
        <w:r w:rsidR="00C32EC0">
          <w:rPr>
            <w:noProof/>
            <w:webHidden/>
          </w:rPr>
          <w:fldChar w:fldCharType="separate"/>
        </w:r>
        <w:r w:rsidR="00C32EC0">
          <w:rPr>
            <w:noProof/>
            <w:webHidden/>
          </w:rPr>
          <w:t>10</w:t>
        </w:r>
        <w:r w:rsidR="00C32EC0">
          <w:rPr>
            <w:noProof/>
            <w:webHidden/>
          </w:rPr>
          <w:fldChar w:fldCharType="end"/>
        </w:r>
      </w:hyperlink>
    </w:p>
    <w:p w14:paraId="58F56390" w14:textId="3409BF20"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80" w:history="1">
        <w:r w:rsidR="00C32EC0" w:rsidRPr="0096127B">
          <w:rPr>
            <w:rStyle w:val="a3"/>
            <w:noProof/>
          </w:rPr>
          <w:t>3.3</w:t>
        </w:r>
        <w:r w:rsidR="00C32EC0">
          <w:rPr>
            <w:rFonts w:asciiTheme="minorHAnsi" w:eastAsiaTheme="minorEastAsia" w:hAnsiTheme="minorHAnsi" w:cstheme="minorBidi"/>
            <w:noProof/>
            <w:szCs w:val="22"/>
          </w:rPr>
          <w:tab/>
        </w:r>
        <w:r w:rsidR="00C32EC0" w:rsidRPr="0096127B">
          <w:rPr>
            <w:rStyle w:val="a3"/>
            <w:noProof/>
          </w:rPr>
          <w:t>费用支出</w:t>
        </w:r>
        <w:r w:rsidR="00C32EC0">
          <w:rPr>
            <w:noProof/>
            <w:webHidden/>
          </w:rPr>
          <w:tab/>
        </w:r>
        <w:r w:rsidR="00C32EC0">
          <w:rPr>
            <w:noProof/>
            <w:webHidden/>
          </w:rPr>
          <w:fldChar w:fldCharType="begin"/>
        </w:r>
        <w:r w:rsidR="00C32EC0">
          <w:rPr>
            <w:noProof/>
            <w:webHidden/>
          </w:rPr>
          <w:instrText xml:space="preserve"> PAGEREF _Toc492766780 \h </w:instrText>
        </w:r>
        <w:r w:rsidR="00C32EC0">
          <w:rPr>
            <w:noProof/>
            <w:webHidden/>
          </w:rPr>
        </w:r>
        <w:r w:rsidR="00C32EC0">
          <w:rPr>
            <w:noProof/>
            <w:webHidden/>
          </w:rPr>
          <w:fldChar w:fldCharType="separate"/>
        </w:r>
        <w:r w:rsidR="00C32EC0">
          <w:rPr>
            <w:noProof/>
            <w:webHidden/>
          </w:rPr>
          <w:t>10</w:t>
        </w:r>
        <w:r w:rsidR="00C32EC0">
          <w:rPr>
            <w:noProof/>
            <w:webHidden/>
          </w:rPr>
          <w:fldChar w:fldCharType="end"/>
        </w:r>
      </w:hyperlink>
    </w:p>
    <w:p w14:paraId="58F9605B" w14:textId="2C0240B2"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81" w:history="1">
        <w:r w:rsidR="00C32EC0" w:rsidRPr="0096127B">
          <w:rPr>
            <w:rStyle w:val="a3"/>
            <w:noProof/>
          </w:rPr>
          <w:t>3.4</w:t>
        </w:r>
        <w:r w:rsidR="00C32EC0">
          <w:rPr>
            <w:rFonts w:asciiTheme="minorHAnsi" w:eastAsiaTheme="minorEastAsia" w:hAnsiTheme="minorHAnsi" w:cstheme="minorBidi"/>
            <w:noProof/>
            <w:szCs w:val="22"/>
          </w:rPr>
          <w:tab/>
        </w:r>
        <w:r w:rsidR="00C32EC0" w:rsidRPr="0096127B">
          <w:rPr>
            <w:rStyle w:val="a3"/>
            <w:noProof/>
          </w:rPr>
          <w:t>人员</w:t>
        </w:r>
        <w:r w:rsidR="00C32EC0">
          <w:rPr>
            <w:noProof/>
            <w:webHidden/>
          </w:rPr>
          <w:tab/>
        </w:r>
        <w:r w:rsidR="00C32EC0">
          <w:rPr>
            <w:noProof/>
            <w:webHidden/>
          </w:rPr>
          <w:fldChar w:fldCharType="begin"/>
        </w:r>
        <w:r w:rsidR="00C32EC0">
          <w:rPr>
            <w:noProof/>
            <w:webHidden/>
          </w:rPr>
          <w:instrText xml:space="preserve"> PAGEREF _Toc492766781 \h </w:instrText>
        </w:r>
        <w:r w:rsidR="00C32EC0">
          <w:rPr>
            <w:noProof/>
            <w:webHidden/>
          </w:rPr>
        </w:r>
        <w:r w:rsidR="00C32EC0">
          <w:rPr>
            <w:noProof/>
            <w:webHidden/>
          </w:rPr>
          <w:fldChar w:fldCharType="separate"/>
        </w:r>
        <w:r w:rsidR="00C32EC0">
          <w:rPr>
            <w:noProof/>
            <w:webHidden/>
          </w:rPr>
          <w:t>11</w:t>
        </w:r>
        <w:r w:rsidR="00C32EC0">
          <w:rPr>
            <w:noProof/>
            <w:webHidden/>
          </w:rPr>
          <w:fldChar w:fldCharType="end"/>
        </w:r>
      </w:hyperlink>
    </w:p>
    <w:p w14:paraId="71F2631D" w14:textId="70674B7E"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82" w:history="1">
        <w:r w:rsidR="00C32EC0" w:rsidRPr="0096127B">
          <w:rPr>
            <w:rStyle w:val="a3"/>
            <w:noProof/>
          </w:rPr>
          <w:t>3.5</w:t>
        </w:r>
        <w:r w:rsidR="00C32EC0">
          <w:rPr>
            <w:rFonts w:asciiTheme="minorHAnsi" w:eastAsiaTheme="minorEastAsia" w:hAnsiTheme="minorHAnsi" w:cstheme="minorBidi"/>
            <w:noProof/>
            <w:szCs w:val="22"/>
          </w:rPr>
          <w:tab/>
        </w:r>
        <w:r w:rsidR="00C32EC0" w:rsidRPr="0096127B">
          <w:rPr>
            <w:rStyle w:val="a3"/>
            <w:noProof/>
          </w:rPr>
          <w:t>设备</w:t>
        </w:r>
        <w:r w:rsidR="00C32EC0">
          <w:rPr>
            <w:noProof/>
            <w:webHidden/>
          </w:rPr>
          <w:tab/>
        </w:r>
        <w:r w:rsidR="00C32EC0">
          <w:rPr>
            <w:noProof/>
            <w:webHidden/>
          </w:rPr>
          <w:fldChar w:fldCharType="begin"/>
        </w:r>
        <w:r w:rsidR="00C32EC0">
          <w:rPr>
            <w:noProof/>
            <w:webHidden/>
          </w:rPr>
          <w:instrText xml:space="preserve"> PAGEREF _Toc492766782 \h </w:instrText>
        </w:r>
        <w:r w:rsidR="00C32EC0">
          <w:rPr>
            <w:noProof/>
            <w:webHidden/>
          </w:rPr>
        </w:r>
        <w:r w:rsidR="00C32EC0">
          <w:rPr>
            <w:noProof/>
            <w:webHidden/>
          </w:rPr>
          <w:fldChar w:fldCharType="separate"/>
        </w:r>
        <w:r w:rsidR="00C32EC0">
          <w:rPr>
            <w:noProof/>
            <w:webHidden/>
          </w:rPr>
          <w:t>11</w:t>
        </w:r>
        <w:r w:rsidR="00C32EC0">
          <w:rPr>
            <w:noProof/>
            <w:webHidden/>
          </w:rPr>
          <w:fldChar w:fldCharType="end"/>
        </w:r>
      </w:hyperlink>
    </w:p>
    <w:p w14:paraId="7AD14A7D" w14:textId="74A0556C"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83" w:history="1">
        <w:r w:rsidR="00C32EC0" w:rsidRPr="0096127B">
          <w:rPr>
            <w:rStyle w:val="a3"/>
            <w:noProof/>
          </w:rPr>
          <w:t>3.6</w:t>
        </w:r>
        <w:r w:rsidR="00C32EC0">
          <w:rPr>
            <w:rFonts w:asciiTheme="minorHAnsi" w:eastAsiaTheme="minorEastAsia" w:hAnsiTheme="minorHAnsi" w:cstheme="minorBidi"/>
            <w:noProof/>
            <w:szCs w:val="22"/>
          </w:rPr>
          <w:tab/>
        </w:r>
        <w:r w:rsidR="00C32EC0" w:rsidRPr="0096127B">
          <w:rPr>
            <w:rStyle w:val="a3"/>
            <w:noProof/>
          </w:rPr>
          <w:t>局限性</w:t>
        </w:r>
        <w:r w:rsidR="00C32EC0">
          <w:rPr>
            <w:noProof/>
            <w:webHidden/>
          </w:rPr>
          <w:tab/>
        </w:r>
        <w:r w:rsidR="00C32EC0">
          <w:rPr>
            <w:noProof/>
            <w:webHidden/>
          </w:rPr>
          <w:fldChar w:fldCharType="begin"/>
        </w:r>
        <w:r w:rsidR="00C32EC0">
          <w:rPr>
            <w:noProof/>
            <w:webHidden/>
          </w:rPr>
          <w:instrText xml:space="preserve"> PAGEREF _Toc492766783 \h </w:instrText>
        </w:r>
        <w:r w:rsidR="00C32EC0">
          <w:rPr>
            <w:noProof/>
            <w:webHidden/>
          </w:rPr>
        </w:r>
        <w:r w:rsidR="00C32EC0">
          <w:rPr>
            <w:noProof/>
            <w:webHidden/>
          </w:rPr>
          <w:fldChar w:fldCharType="separate"/>
        </w:r>
        <w:r w:rsidR="00C32EC0">
          <w:rPr>
            <w:noProof/>
            <w:webHidden/>
          </w:rPr>
          <w:t>11</w:t>
        </w:r>
        <w:r w:rsidR="00C32EC0">
          <w:rPr>
            <w:noProof/>
            <w:webHidden/>
          </w:rPr>
          <w:fldChar w:fldCharType="end"/>
        </w:r>
      </w:hyperlink>
    </w:p>
    <w:p w14:paraId="4A23A076" w14:textId="60FCA8AB" w:rsidR="00C32EC0" w:rsidRDefault="0088499C">
      <w:pPr>
        <w:pStyle w:val="10"/>
        <w:tabs>
          <w:tab w:val="left" w:pos="420"/>
          <w:tab w:val="right" w:leader="dot" w:pos="8296"/>
        </w:tabs>
        <w:rPr>
          <w:rFonts w:asciiTheme="minorHAnsi" w:eastAsiaTheme="minorEastAsia" w:hAnsiTheme="minorHAnsi" w:cstheme="minorBidi"/>
          <w:noProof/>
          <w:szCs w:val="22"/>
        </w:rPr>
      </w:pPr>
      <w:hyperlink w:anchor="_Toc492766784" w:history="1">
        <w:r w:rsidR="00C32EC0" w:rsidRPr="0096127B">
          <w:rPr>
            <w:rStyle w:val="a3"/>
            <w:noProof/>
          </w:rPr>
          <w:t>4</w:t>
        </w:r>
        <w:r w:rsidR="00C32EC0">
          <w:rPr>
            <w:rFonts w:asciiTheme="minorHAnsi" w:eastAsiaTheme="minorEastAsia" w:hAnsiTheme="minorHAnsi" w:cstheme="minorBidi"/>
            <w:noProof/>
            <w:szCs w:val="22"/>
          </w:rPr>
          <w:tab/>
        </w:r>
        <w:r w:rsidR="00C32EC0" w:rsidRPr="0096127B">
          <w:rPr>
            <w:rStyle w:val="a3"/>
            <w:noProof/>
          </w:rPr>
          <w:t>所建议技术可行性分析</w:t>
        </w:r>
        <w:r w:rsidR="00C32EC0">
          <w:rPr>
            <w:noProof/>
            <w:webHidden/>
          </w:rPr>
          <w:tab/>
        </w:r>
        <w:r w:rsidR="00C32EC0">
          <w:rPr>
            <w:noProof/>
            <w:webHidden/>
          </w:rPr>
          <w:fldChar w:fldCharType="begin"/>
        </w:r>
        <w:r w:rsidR="00C32EC0">
          <w:rPr>
            <w:noProof/>
            <w:webHidden/>
          </w:rPr>
          <w:instrText xml:space="preserve"> PAGEREF _Toc492766784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53CF9CDE" w14:textId="50321E79"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85" w:history="1">
        <w:r w:rsidR="00C32EC0" w:rsidRPr="0096127B">
          <w:rPr>
            <w:rStyle w:val="a3"/>
            <w:noProof/>
          </w:rPr>
          <w:t>4.1</w:t>
        </w:r>
        <w:r w:rsidR="00C32EC0">
          <w:rPr>
            <w:rFonts w:asciiTheme="minorHAnsi" w:eastAsiaTheme="minorEastAsia" w:hAnsiTheme="minorHAnsi" w:cstheme="minorBidi"/>
            <w:noProof/>
            <w:szCs w:val="22"/>
          </w:rPr>
          <w:tab/>
        </w:r>
        <w:r w:rsidR="00C32EC0" w:rsidRPr="0096127B">
          <w:rPr>
            <w:rStyle w:val="a3"/>
            <w:noProof/>
          </w:rPr>
          <w:t>对系统的简要描述</w:t>
        </w:r>
        <w:r w:rsidR="00C32EC0">
          <w:rPr>
            <w:noProof/>
            <w:webHidden/>
          </w:rPr>
          <w:tab/>
        </w:r>
        <w:r w:rsidR="00C32EC0">
          <w:rPr>
            <w:noProof/>
            <w:webHidden/>
          </w:rPr>
          <w:fldChar w:fldCharType="begin"/>
        </w:r>
        <w:r w:rsidR="00C32EC0">
          <w:rPr>
            <w:noProof/>
            <w:webHidden/>
          </w:rPr>
          <w:instrText xml:space="preserve"> PAGEREF _Toc492766785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5EC1CDDC" w14:textId="0AB88567"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86" w:history="1">
        <w:r w:rsidR="00C32EC0" w:rsidRPr="0096127B">
          <w:rPr>
            <w:rStyle w:val="a3"/>
            <w:noProof/>
          </w:rPr>
          <w:t>4.2</w:t>
        </w:r>
        <w:r w:rsidR="00C32EC0">
          <w:rPr>
            <w:rFonts w:asciiTheme="minorHAnsi" w:eastAsiaTheme="minorEastAsia" w:hAnsiTheme="minorHAnsi" w:cstheme="minorBidi"/>
            <w:noProof/>
            <w:szCs w:val="22"/>
          </w:rPr>
          <w:tab/>
        </w:r>
        <w:r w:rsidR="00C32EC0" w:rsidRPr="0096127B">
          <w:rPr>
            <w:rStyle w:val="a3"/>
            <w:noProof/>
          </w:rPr>
          <w:t>处理流程和数据流程</w:t>
        </w:r>
        <w:r w:rsidR="00C32EC0">
          <w:rPr>
            <w:noProof/>
            <w:webHidden/>
          </w:rPr>
          <w:tab/>
        </w:r>
        <w:r w:rsidR="00C32EC0">
          <w:rPr>
            <w:noProof/>
            <w:webHidden/>
          </w:rPr>
          <w:fldChar w:fldCharType="begin"/>
        </w:r>
        <w:r w:rsidR="00C32EC0">
          <w:rPr>
            <w:noProof/>
            <w:webHidden/>
          </w:rPr>
          <w:instrText xml:space="preserve"> PAGEREF _Toc492766786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4C034943" w14:textId="098365A6"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87" w:history="1">
        <w:r w:rsidR="00C32EC0" w:rsidRPr="0096127B">
          <w:rPr>
            <w:rStyle w:val="a3"/>
            <w:noProof/>
          </w:rPr>
          <w:t>4.3</w:t>
        </w:r>
        <w:r w:rsidR="00C32EC0">
          <w:rPr>
            <w:rFonts w:asciiTheme="minorHAnsi" w:eastAsiaTheme="minorEastAsia" w:hAnsiTheme="minorHAnsi" w:cstheme="minorBidi"/>
            <w:noProof/>
            <w:szCs w:val="22"/>
          </w:rPr>
          <w:tab/>
        </w:r>
        <w:r w:rsidR="00C32EC0" w:rsidRPr="0096127B">
          <w:rPr>
            <w:rStyle w:val="a3"/>
            <w:noProof/>
          </w:rPr>
          <w:t>与现有系统比较的优越性</w:t>
        </w:r>
        <w:r w:rsidR="00C32EC0">
          <w:rPr>
            <w:noProof/>
            <w:webHidden/>
          </w:rPr>
          <w:tab/>
        </w:r>
        <w:r w:rsidR="00C32EC0">
          <w:rPr>
            <w:noProof/>
            <w:webHidden/>
          </w:rPr>
          <w:fldChar w:fldCharType="begin"/>
        </w:r>
        <w:r w:rsidR="00C32EC0">
          <w:rPr>
            <w:noProof/>
            <w:webHidden/>
          </w:rPr>
          <w:instrText xml:space="preserve"> PAGEREF _Toc492766787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351E6F19" w14:textId="5456135C"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88" w:history="1">
        <w:r w:rsidR="00C32EC0" w:rsidRPr="0096127B">
          <w:rPr>
            <w:rStyle w:val="a3"/>
            <w:noProof/>
          </w:rPr>
          <w:t>4.4</w:t>
        </w:r>
        <w:r w:rsidR="00C32EC0">
          <w:rPr>
            <w:rFonts w:asciiTheme="minorHAnsi" w:eastAsiaTheme="minorEastAsia" w:hAnsiTheme="minorHAnsi" w:cstheme="minorBidi"/>
            <w:noProof/>
            <w:szCs w:val="22"/>
          </w:rPr>
          <w:tab/>
        </w:r>
        <w:r w:rsidR="00C32EC0" w:rsidRPr="0096127B">
          <w:rPr>
            <w:rStyle w:val="a3"/>
            <w:noProof/>
          </w:rPr>
          <w:t>采用建议系统可能带来的影响</w:t>
        </w:r>
        <w:r w:rsidR="00C32EC0">
          <w:rPr>
            <w:noProof/>
            <w:webHidden/>
          </w:rPr>
          <w:tab/>
        </w:r>
        <w:r w:rsidR="00C32EC0">
          <w:rPr>
            <w:noProof/>
            <w:webHidden/>
          </w:rPr>
          <w:fldChar w:fldCharType="begin"/>
        </w:r>
        <w:r w:rsidR="00C32EC0">
          <w:rPr>
            <w:noProof/>
            <w:webHidden/>
          </w:rPr>
          <w:instrText xml:space="preserve"> PAGEREF _Toc492766788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6B98F12A" w14:textId="0D4C00BF"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89" w:history="1">
        <w:r w:rsidR="00C32EC0" w:rsidRPr="0096127B">
          <w:rPr>
            <w:rStyle w:val="a3"/>
            <w:noProof/>
          </w:rPr>
          <w:t>4.5</w:t>
        </w:r>
        <w:r w:rsidR="00C32EC0">
          <w:rPr>
            <w:rFonts w:asciiTheme="minorHAnsi" w:eastAsiaTheme="minorEastAsia" w:hAnsiTheme="minorHAnsi" w:cstheme="minorBidi"/>
            <w:noProof/>
            <w:szCs w:val="22"/>
          </w:rPr>
          <w:tab/>
        </w:r>
        <w:r w:rsidR="00C32EC0" w:rsidRPr="0096127B">
          <w:rPr>
            <w:rStyle w:val="a3"/>
            <w:noProof/>
          </w:rPr>
          <w:t>技术可行性评价</w:t>
        </w:r>
        <w:r w:rsidR="00C32EC0">
          <w:rPr>
            <w:noProof/>
            <w:webHidden/>
          </w:rPr>
          <w:tab/>
        </w:r>
        <w:r w:rsidR="00C32EC0">
          <w:rPr>
            <w:noProof/>
            <w:webHidden/>
          </w:rPr>
          <w:fldChar w:fldCharType="begin"/>
        </w:r>
        <w:r w:rsidR="00C32EC0">
          <w:rPr>
            <w:noProof/>
            <w:webHidden/>
          </w:rPr>
          <w:instrText xml:space="preserve"> PAGEREF _Toc492766789 \h </w:instrText>
        </w:r>
        <w:r w:rsidR="00C32EC0">
          <w:rPr>
            <w:noProof/>
            <w:webHidden/>
          </w:rPr>
        </w:r>
        <w:r w:rsidR="00C32EC0">
          <w:rPr>
            <w:noProof/>
            <w:webHidden/>
          </w:rPr>
          <w:fldChar w:fldCharType="separate"/>
        </w:r>
        <w:r w:rsidR="00C32EC0">
          <w:rPr>
            <w:noProof/>
            <w:webHidden/>
          </w:rPr>
          <w:t>13</w:t>
        </w:r>
        <w:r w:rsidR="00C32EC0">
          <w:rPr>
            <w:noProof/>
            <w:webHidden/>
          </w:rPr>
          <w:fldChar w:fldCharType="end"/>
        </w:r>
      </w:hyperlink>
    </w:p>
    <w:p w14:paraId="6568C55A" w14:textId="767086A2" w:rsidR="00C32EC0" w:rsidRDefault="0088499C">
      <w:pPr>
        <w:pStyle w:val="10"/>
        <w:tabs>
          <w:tab w:val="left" w:pos="420"/>
          <w:tab w:val="right" w:leader="dot" w:pos="8296"/>
        </w:tabs>
        <w:rPr>
          <w:rFonts w:asciiTheme="minorHAnsi" w:eastAsiaTheme="minorEastAsia" w:hAnsiTheme="minorHAnsi" w:cstheme="minorBidi"/>
          <w:noProof/>
          <w:szCs w:val="22"/>
        </w:rPr>
      </w:pPr>
      <w:hyperlink w:anchor="_Toc492766790" w:history="1">
        <w:r w:rsidR="00C32EC0" w:rsidRPr="0096127B">
          <w:rPr>
            <w:rStyle w:val="a3"/>
            <w:noProof/>
          </w:rPr>
          <w:t>5</w:t>
        </w:r>
        <w:r w:rsidR="00C32EC0">
          <w:rPr>
            <w:rFonts w:asciiTheme="minorHAnsi" w:eastAsiaTheme="minorEastAsia" w:hAnsiTheme="minorHAnsi" w:cstheme="minorBidi"/>
            <w:noProof/>
            <w:szCs w:val="22"/>
          </w:rPr>
          <w:tab/>
        </w:r>
        <w:r w:rsidR="00C32EC0" w:rsidRPr="0096127B">
          <w:rPr>
            <w:rStyle w:val="a3"/>
            <w:noProof/>
          </w:rPr>
          <w:t>所建议系统经济可行性分析</w:t>
        </w:r>
        <w:r w:rsidR="00C32EC0">
          <w:rPr>
            <w:noProof/>
            <w:webHidden/>
          </w:rPr>
          <w:tab/>
        </w:r>
        <w:r w:rsidR="00C32EC0">
          <w:rPr>
            <w:noProof/>
            <w:webHidden/>
          </w:rPr>
          <w:fldChar w:fldCharType="begin"/>
        </w:r>
        <w:r w:rsidR="00C32EC0">
          <w:rPr>
            <w:noProof/>
            <w:webHidden/>
          </w:rPr>
          <w:instrText xml:space="preserve"> PAGEREF _Toc492766790 \h </w:instrText>
        </w:r>
        <w:r w:rsidR="00C32EC0">
          <w:rPr>
            <w:noProof/>
            <w:webHidden/>
          </w:rPr>
        </w:r>
        <w:r w:rsidR="00C32EC0">
          <w:rPr>
            <w:noProof/>
            <w:webHidden/>
          </w:rPr>
          <w:fldChar w:fldCharType="separate"/>
        </w:r>
        <w:r w:rsidR="00C32EC0">
          <w:rPr>
            <w:noProof/>
            <w:webHidden/>
          </w:rPr>
          <w:t>14</w:t>
        </w:r>
        <w:r w:rsidR="00C32EC0">
          <w:rPr>
            <w:noProof/>
            <w:webHidden/>
          </w:rPr>
          <w:fldChar w:fldCharType="end"/>
        </w:r>
      </w:hyperlink>
    </w:p>
    <w:p w14:paraId="7F67F983" w14:textId="4776F3DB"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91" w:history="1">
        <w:r w:rsidR="00C32EC0" w:rsidRPr="0096127B">
          <w:rPr>
            <w:rStyle w:val="a3"/>
            <w:noProof/>
          </w:rPr>
          <w:t>5.1</w:t>
        </w:r>
        <w:r w:rsidR="00C32EC0">
          <w:rPr>
            <w:rFonts w:asciiTheme="minorHAnsi" w:eastAsiaTheme="minorEastAsia" w:hAnsiTheme="minorHAnsi" w:cstheme="minorBidi"/>
            <w:noProof/>
            <w:szCs w:val="22"/>
          </w:rPr>
          <w:tab/>
        </w:r>
        <w:r w:rsidR="00C32EC0" w:rsidRPr="0096127B">
          <w:rPr>
            <w:rStyle w:val="a3"/>
            <w:noProof/>
          </w:rPr>
          <w:t>支出</w:t>
        </w:r>
        <w:r w:rsidR="00C32EC0">
          <w:rPr>
            <w:noProof/>
            <w:webHidden/>
          </w:rPr>
          <w:tab/>
        </w:r>
        <w:r w:rsidR="00C32EC0">
          <w:rPr>
            <w:noProof/>
            <w:webHidden/>
          </w:rPr>
          <w:fldChar w:fldCharType="begin"/>
        </w:r>
        <w:r w:rsidR="00C32EC0">
          <w:rPr>
            <w:noProof/>
            <w:webHidden/>
          </w:rPr>
          <w:instrText xml:space="preserve"> PAGEREF _Toc492766791 \h </w:instrText>
        </w:r>
        <w:r w:rsidR="00C32EC0">
          <w:rPr>
            <w:noProof/>
            <w:webHidden/>
          </w:rPr>
        </w:r>
        <w:r w:rsidR="00C32EC0">
          <w:rPr>
            <w:noProof/>
            <w:webHidden/>
          </w:rPr>
          <w:fldChar w:fldCharType="separate"/>
        </w:r>
        <w:r w:rsidR="00C32EC0">
          <w:rPr>
            <w:noProof/>
            <w:webHidden/>
          </w:rPr>
          <w:t>14</w:t>
        </w:r>
        <w:r w:rsidR="00C32EC0">
          <w:rPr>
            <w:noProof/>
            <w:webHidden/>
          </w:rPr>
          <w:fldChar w:fldCharType="end"/>
        </w:r>
      </w:hyperlink>
    </w:p>
    <w:p w14:paraId="52DC2567" w14:textId="03E5E048"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92" w:history="1">
        <w:r w:rsidR="00C32EC0" w:rsidRPr="0096127B">
          <w:rPr>
            <w:rStyle w:val="a3"/>
            <w:noProof/>
          </w:rPr>
          <w:t>5.2</w:t>
        </w:r>
        <w:r w:rsidR="00C32EC0">
          <w:rPr>
            <w:rFonts w:asciiTheme="minorHAnsi" w:eastAsiaTheme="minorEastAsia" w:hAnsiTheme="minorHAnsi" w:cstheme="minorBidi"/>
            <w:noProof/>
            <w:szCs w:val="22"/>
          </w:rPr>
          <w:tab/>
        </w:r>
        <w:r w:rsidR="00C32EC0" w:rsidRPr="0096127B">
          <w:rPr>
            <w:rStyle w:val="a3"/>
            <w:noProof/>
          </w:rPr>
          <w:t>效益</w:t>
        </w:r>
        <w:r w:rsidR="00C32EC0">
          <w:rPr>
            <w:noProof/>
            <w:webHidden/>
          </w:rPr>
          <w:tab/>
        </w:r>
        <w:r w:rsidR="00C32EC0">
          <w:rPr>
            <w:noProof/>
            <w:webHidden/>
          </w:rPr>
          <w:fldChar w:fldCharType="begin"/>
        </w:r>
        <w:r w:rsidR="00C32EC0">
          <w:rPr>
            <w:noProof/>
            <w:webHidden/>
          </w:rPr>
          <w:instrText xml:space="preserve"> PAGEREF _Toc492766792 \h </w:instrText>
        </w:r>
        <w:r w:rsidR="00C32EC0">
          <w:rPr>
            <w:noProof/>
            <w:webHidden/>
          </w:rPr>
        </w:r>
        <w:r w:rsidR="00C32EC0">
          <w:rPr>
            <w:noProof/>
            <w:webHidden/>
          </w:rPr>
          <w:fldChar w:fldCharType="separate"/>
        </w:r>
        <w:r w:rsidR="00C32EC0">
          <w:rPr>
            <w:noProof/>
            <w:webHidden/>
          </w:rPr>
          <w:t>14</w:t>
        </w:r>
        <w:r w:rsidR="00C32EC0">
          <w:rPr>
            <w:noProof/>
            <w:webHidden/>
          </w:rPr>
          <w:fldChar w:fldCharType="end"/>
        </w:r>
      </w:hyperlink>
    </w:p>
    <w:p w14:paraId="6293C259" w14:textId="52A86678"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93" w:history="1">
        <w:r w:rsidR="00C32EC0" w:rsidRPr="0096127B">
          <w:rPr>
            <w:rStyle w:val="a3"/>
            <w:noProof/>
          </w:rPr>
          <w:t>5.3</w:t>
        </w:r>
        <w:r w:rsidR="00C32EC0">
          <w:rPr>
            <w:rFonts w:asciiTheme="minorHAnsi" w:eastAsiaTheme="minorEastAsia" w:hAnsiTheme="minorHAnsi" w:cstheme="minorBidi"/>
            <w:noProof/>
            <w:szCs w:val="22"/>
          </w:rPr>
          <w:tab/>
        </w:r>
        <w:r w:rsidR="00C32EC0" w:rsidRPr="0096127B">
          <w:rPr>
            <w:rStyle w:val="a3"/>
            <w:noProof/>
          </w:rPr>
          <w:t>敏感性分析</w:t>
        </w:r>
        <w:r w:rsidR="00C32EC0">
          <w:rPr>
            <w:noProof/>
            <w:webHidden/>
          </w:rPr>
          <w:tab/>
        </w:r>
        <w:r w:rsidR="00C32EC0">
          <w:rPr>
            <w:noProof/>
            <w:webHidden/>
          </w:rPr>
          <w:fldChar w:fldCharType="begin"/>
        </w:r>
        <w:r w:rsidR="00C32EC0">
          <w:rPr>
            <w:noProof/>
            <w:webHidden/>
          </w:rPr>
          <w:instrText xml:space="preserve"> PAGEREF _Toc492766793 \h </w:instrText>
        </w:r>
        <w:r w:rsidR="00C32EC0">
          <w:rPr>
            <w:noProof/>
            <w:webHidden/>
          </w:rPr>
        </w:r>
        <w:r w:rsidR="00C32EC0">
          <w:rPr>
            <w:noProof/>
            <w:webHidden/>
          </w:rPr>
          <w:fldChar w:fldCharType="separate"/>
        </w:r>
        <w:r w:rsidR="00C32EC0">
          <w:rPr>
            <w:noProof/>
            <w:webHidden/>
          </w:rPr>
          <w:t>14</w:t>
        </w:r>
        <w:r w:rsidR="00C32EC0">
          <w:rPr>
            <w:noProof/>
            <w:webHidden/>
          </w:rPr>
          <w:fldChar w:fldCharType="end"/>
        </w:r>
      </w:hyperlink>
    </w:p>
    <w:p w14:paraId="5993B9AE" w14:textId="525CBAD2"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94" w:history="1">
        <w:r w:rsidR="00C32EC0" w:rsidRPr="0096127B">
          <w:rPr>
            <w:rStyle w:val="a3"/>
            <w:noProof/>
          </w:rPr>
          <w:t>5.4</w:t>
        </w:r>
        <w:r w:rsidR="00C32EC0">
          <w:rPr>
            <w:rFonts w:asciiTheme="minorHAnsi" w:eastAsiaTheme="minorEastAsia" w:hAnsiTheme="minorHAnsi" w:cstheme="minorBidi"/>
            <w:noProof/>
            <w:szCs w:val="22"/>
          </w:rPr>
          <w:tab/>
        </w:r>
        <w:r w:rsidR="00C32EC0" w:rsidRPr="0096127B">
          <w:rPr>
            <w:rStyle w:val="a3"/>
            <w:noProof/>
          </w:rPr>
          <w:t>法律因素</w:t>
        </w:r>
        <w:r w:rsidR="00C32EC0">
          <w:rPr>
            <w:noProof/>
            <w:webHidden/>
          </w:rPr>
          <w:tab/>
        </w:r>
        <w:r w:rsidR="00C32EC0">
          <w:rPr>
            <w:noProof/>
            <w:webHidden/>
          </w:rPr>
          <w:fldChar w:fldCharType="begin"/>
        </w:r>
        <w:r w:rsidR="00C32EC0">
          <w:rPr>
            <w:noProof/>
            <w:webHidden/>
          </w:rPr>
          <w:instrText xml:space="preserve"> PAGEREF _Toc492766794 \h </w:instrText>
        </w:r>
        <w:r w:rsidR="00C32EC0">
          <w:rPr>
            <w:noProof/>
            <w:webHidden/>
          </w:rPr>
        </w:r>
        <w:r w:rsidR="00C32EC0">
          <w:rPr>
            <w:noProof/>
            <w:webHidden/>
          </w:rPr>
          <w:fldChar w:fldCharType="separate"/>
        </w:r>
        <w:r w:rsidR="00C32EC0">
          <w:rPr>
            <w:noProof/>
            <w:webHidden/>
          </w:rPr>
          <w:t>15</w:t>
        </w:r>
        <w:r w:rsidR="00C32EC0">
          <w:rPr>
            <w:noProof/>
            <w:webHidden/>
          </w:rPr>
          <w:fldChar w:fldCharType="end"/>
        </w:r>
      </w:hyperlink>
    </w:p>
    <w:p w14:paraId="134730E4" w14:textId="6D309752" w:rsidR="00C32EC0" w:rsidRDefault="0088499C">
      <w:pPr>
        <w:pStyle w:val="20"/>
        <w:tabs>
          <w:tab w:val="left" w:pos="1260"/>
          <w:tab w:val="right" w:leader="dot" w:pos="8296"/>
        </w:tabs>
        <w:rPr>
          <w:rFonts w:asciiTheme="minorHAnsi" w:eastAsiaTheme="minorEastAsia" w:hAnsiTheme="minorHAnsi" w:cstheme="minorBidi"/>
          <w:noProof/>
          <w:szCs w:val="22"/>
        </w:rPr>
      </w:pPr>
      <w:hyperlink w:anchor="_Toc492766795" w:history="1">
        <w:r w:rsidR="00C32EC0" w:rsidRPr="0096127B">
          <w:rPr>
            <w:rStyle w:val="a3"/>
            <w:noProof/>
          </w:rPr>
          <w:t>5.5</w:t>
        </w:r>
        <w:r w:rsidR="00C32EC0">
          <w:rPr>
            <w:rFonts w:asciiTheme="minorHAnsi" w:eastAsiaTheme="minorEastAsia" w:hAnsiTheme="minorHAnsi" w:cstheme="minorBidi"/>
            <w:noProof/>
            <w:szCs w:val="22"/>
          </w:rPr>
          <w:tab/>
        </w:r>
        <w:r w:rsidR="00C32EC0" w:rsidRPr="0096127B">
          <w:rPr>
            <w:rStyle w:val="a3"/>
            <w:noProof/>
          </w:rPr>
          <w:t>用户使用可行性</w:t>
        </w:r>
        <w:r w:rsidR="00C32EC0">
          <w:rPr>
            <w:noProof/>
            <w:webHidden/>
          </w:rPr>
          <w:tab/>
        </w:r>
        <w:r w:rsidR="00C32EC0">
          <w:rPr>
            <w:noProof/>
            <w:webHidden/>
          </w:rPr>
          <w:fldChar w:fldCharType="begin"/>
        </w:r>
        <w:r w:rsidR="00C32EC0">
          <w:rPr>
            <w:noProof/>
            <w:webHidden/>
          </w:rPr>
          <w:instrText xml:space="preserve"> PAGEREF _Toc492766795 \h </w:instrText>
        </w:r>
        <w:r w:rsidR="00C32EC0">
          <w:rPr>
            <w:noProof/>
            <w:webHidden/>
          </w:rPr>
        </w:r>
        <w:r w:rsidR="00C32EC0">
          <w:rPr>
            <w:noProof/>
            <w:webHidden/>
          </w:rPr>
          <w:fldChar w:fldCharType="separate"/>
        </w:r>
        <w:r w:rsidR="00C32EC0">
          <w:rPr>
            <w:noProof/>
            <w:webHidden/>
          </w:rPr>
          <w:t>15</w:t>
        </w:r>
        <w:r w:rsidR="00C32EC0">
          <w:rPr>
            <w:noProof/>
            <w:webHidden/>
          </w:rPr>
          <w:fldChar w:fldCharType="end"/>
        </w:r>
      </w:hyperlink>
    </w:p>
    <w:p w14:paraId="2D2B44CA" w14:textId="6403A28A" w:rsidR="00C32EC0" w:rsidRDefault="0088499C">
      <w:pPr>
        <w:pStyle w:val="10"/>
        <w:tabs>
          <w:tab w:val="left" w:pos="420"/>
          <w:tab w:val="right" w:leader="dot" w:pos="8296"/>
        </w:tabs>
        <w:rPr>
          <w:rFonts w:asciiTheme="minorHAnsi" w:eastAsiaTheme="minorEastAsia" w:hAnsiTheme="minorHAnsi" w:cstheme="minorBidi"/>
          <w:noProof/>
          <w:szCs w:val="22"/>
        </w:rPr>
      </w:pPr>
      <w:hyperlink w:anchor="_Toc492766796" w:history="1">
        <w:r w:rsidR="00C32EC0" w:rsidRPr="0096127B">
          <w:rPr>
            <w:rStyle w:val="a3"/>
            <w:noProof/>
          </w:rPr>
          <w:t>6</w:t>
        </w:r>
        <w:r w:rsidR="00C32EC0">
          <w:rPr>
            <w:rFonts w:asciiTheme="minorHAnsi" w:eastAsiaTheme="minorEastAsia" w:hAnsiTheme="minorHAnsi" w:cstheme="minorBidi"/>
            <w:noProof/>
            <w:szCs w:val="22"/>
          </w:rPr>
          <w:tab/>
        </w:r>
        <w:r w:rsidR="00C32EC0" w:rsidRPr="0096127B">
          <w:rPr>
            <w:rStyle w:val="a3"/>
            <w:noProof/>
          </w:rPr>
          <w:t>其他可供选择的方案</w:t>
        </w:r>
        <w:r w:rsidR="00C32EC0">
          <w:rPr>
            <w:noProof/>
            <w:webHidden/>
          </w:rPr>
          <w:tab/>
        </w:r>
        <w:r w:rsidR="00C32EC0">
          <w:rPr>
            <w:noProof/>
            <w:webHidden/>
          </w:rPr>
          <w:fldChar w:fldCharType="begin"/>
        </w:r>
        <w:r w:rsidR="00C32EC0">
          <w:rPr>
            <w:noProof/>
            <w:webHidden/>
          </w:rPr>
          <w:instrText xml:space="preserve"> PAGEREF _Toc492766796 \h </w:instrText>
        </w:r>
        <w:r w:rsidR="00C32EC0">
          <w:rPr>
            <w:noProof/>
            <w:webHidden/>
          </w:rPr>
        </w:r>
        <w:r w:rsidR="00C32EC0">
          <w:rPr>
            <w:noProof/>
            <w:webHidden/>
          </w:rPr>
          <w:fldChar w:fldCharType="separate"/>
        </w:r>
        <w:r w:rsidR="00C32EC0">
          <w:rPr>
            <w:noProof/>
            <w:webHidden/>
          </w:rPr>
          <w:t>16</w:t>
        </w:r>
        <w:r w:rsidR="00C32EC0">
          <w:rPr>
            <w:noProof/>
            <w:webHidden/>
          </w:rPr>
          <w:fldChar w:fldCharType="end"/>
        </w:r>
      </w:hyperlink>
    </w:p>
    <w:p w14:paraId="6FFAC86E" w14:textId="08D39FAC" w:rsidR="00C32EC0" w:rsidRDefault="0088499C">
      <w:pPr>
        <w:pStyle w:val="10"/>
        <w:tabs>
          <w:tab w:val="left" w:pos="420"/>
          <w:tab w:val="right" w:leader="dot" w:pos="8296"/>
        </w:tabs>
        <w:rPr>
          <w:rFonts w:asciiTheme="minorHAnsi" w:eastAsiaTheme="minorEastAsia" w:hAnsiTheme="minorHAnsi" w:cstheme="minorBidi"/>
          <w:noProof/>
          <w:szCs w:val="22"/>
        </w:rPr>
      </w:pPr>
      <w:hyperlink w:anchor="_Toc492766797" w:history="1">
        <w:r w:rsidR="00C32EC0" w:rsidRPr="0096127B">
          <w:rPr>
            <w:rStyle w:val="a3"/>
            <w:noProof/>
          </w:rPr>
          <w:t>7</w:t>
        </w:r>
        <w:r w:rsidR="00C32EC0">
          <w:rPr>
            <w:rFonts w:asciiTheme="minorHAnsi" w:eastAsiaTheme="minorEastAsia" w:hAnsiTheme="minorHAnsi" w:cstheme="minorBidi"/>
            <w:noProof/>
            <w:szCs w:val="22"/>
          </w:rPr>
          <w:tab/>
        </w:r>
        <w:r w:rsidR="00C32EC0" w:rsidRPr="0096127B">
          <w:rPr>
            <w:rStyle w:val="a3"/>
            <w:noProof/>
          </w:rPr>
          <w:t>结论意见</w:t>
        </w:r>
        <w:r w:rsidR="00C32EC0">
          <w:rPr>
            <w:noProof/>
            <w:webHidden/>
          </w:rPr>
          <w:tab/>
        </w:r>
        <w:r w:rsidR="00C32EC0">
          <w:rPr>
            <w:noProof/>
            <w:webHidden/>
          </w:rPr>
          <w:fldChar w:fldCharType="begin"/>
        </w:r>
        <w:r w:rsidR="00C32EC0">
          <w:rPr>
            <w:noProof/>
            <w:webHidden/>
          </w:rPr>
          <w:instrText xml:space="preserve"> PAGEREF _Toc492766797 \h </w:instrText>
        </w:r>
        <w:r w:rsidR="00C32EC0">
          <w:rPr>
            <w:noProof/>
            <w:webHidden/>
          </w:rPr>
        </w:r>
        <w:r w:rsidR="00C32EC0">
          <w:rPr>
            <w:noProof/>
            <w:webHidden/>
          </w:rPr>
          <w:fldChar w:fldCharType="separate"/>
        </w:r>
        <w:r w:rsidR="00C32EC0">
          <w:rPr>
            <w:noProof/>
            <w:webHidden/>
          </w:rPr>
          <w:t>17</w:t>
        </w:r>
        <w:r w:rsidR="00C32EC0">
          <w:rPr>
            <w:noProof/>
            <w:webHidden/>
          </w:rPr>
          <w:fldChar w:fldCharType="end"/>
        </w:r>
      </w:hyperlink>
    </w:p>
    <w:p w14:paraId="26D42D7E" w14:textId="0F416287" w:rsidR="00A20329" w:rsidRDefault="006D79C8">
      <w:pPr>
        <w:rPr>
          <w:sz w:val="24"/>
        </w:rPr>
        <w:sectPr w:rsidR="00A20329">
          <w:headerReference w:type="even" r:id="rId14"/>
          <w:headerReference w:type="default" r:id="rId15"/>
          <w:footerReference w:type="default" r:id="rId16"/>
          <w:headerReference w:type="first" r:id="rId17"/>
          <w:pgSz w:w="11906" w:h="16838"/>
          <w:pgMar w:top="1440" w:right="1800" w:bottom="1440" w:left="1800" w:header="851" w:footer="992" w:gutter="0"/>
          <w:cols w:space="425"/>
          <w:docGrid w:type="lines" w:linePitch="312"/>
        </w:sectPr>
      </w:pPr>
      <w:r w:rsidRPr="000A0196">
        <w:rPr>
          <w:sz w:val="24"/>
        </w:rPr>
        <w:fldChar w:fldCharType="end"/>
      </w:r>
    </w:p>
    <w:p w14:paraId="34E211EB" w14:textId="77777777" w:rsidR="00FD5CD0" w:rsidRDefault="006D79C8" w:rsidP="008F1CD2">
      <w:pPr>
        <w:pStyle w:val="1"/>
      </w:pPr>
      <w:bookmarkStart w:id="2" w:name="_Toc492766766"/>
      <w:r>
        <w:rPr>
          <w:rFonts w:hint="eastAsia"/>
        </w:rPr>
        <w:lastRenderedPageBreak/>
        <w:t>引言</w:t>
      </w:r>
      <w:bookmarkEnd w:id="2"/>
    </w:p>
    <w:p w14:paraId="5FD6215C" w14:textId="77777777" w:rsidR="00FD5CD0" w:rsidRDefault="006D79C8">
      <w:pPr>
        <w:pStyle w:val="2"/>
      </w:pPr>
      <w:bookmarkStart w:id="3" w:name="_Toc492766767"/>
      <w:r>
        <w:rPr>
          <w:rFonts w:hint="eastAsia"/>
        </w:rPr>
        <w:t>编写目的</w:t>
      </w:r>
      <w:bookmarkEnd w:id="3"/>
    </w:p>
    <w:p w14:paraId="34CAC115" w14:textId="77777777" w:rsidR="00FD5CD0" w:rsidRPr="000A0196" w:rsidRDefault="006F6DCF">
      <w:pPr>
        <w:rPr>
          <w:sz w:val="24"/>
        </w:rPr>
      </w:pPr>
      <w:r>
        <w:tab/>
      </w:r>
      <w:r w:rsidRPr="000A0196">
        <w:rPr>
          <w:rFonts w:hint="eastAsia"/>
          <w:sz w:val="24"/>
        </w:rPr>
        <w:t>本文档意在通过系统化的方法，对意图建设的软件产品（下称产品），从技术、资金和人员的角度，进行详尽可靠的分析和阐述。本文档应该作为产品立项的可靠性依据、作为潜在开发人员（包括产品经理、设计和实现者以及质量保证人员）进行产品开发和产品确认的</w:t>
      </w:r>
      <w:r w:rsidR="0036332B" w:rsidRPr="000A0196">
        <w:rPr>
          <w:rFonts w:hint="eastAsia"/>
          <w:sz w:val="24"/>
        </w:rPr>
        <w:t>重要参考资料。</w:t>
      </w:r>
    </w:p>
    <w:p w14:paraId="615E035E" w14:textId="77777777" w:rsidR="00FD5CD0" w:rsidRDefault="006D79C8">
      <w:pPr>
        <w:pStyle w:val="2"/>
      </w:pPr>
      <w:bookmarkStart w:id="4" w:name="_Toc492766768"/>
      <w:r>
        <w:rPr>
          <w:rFonts w:hint="eastAsia"/>
        </w:rPr>
        <w:t>项目背景</w:t>
      </w:r>
      <w:bookmarkEnd w:id="4"/>
    </w:p>
    <w:p w14:paraId="6EB40496" w14:textId="77777777" w:rsidR="009C0438" w:rsidRDefault="00E771E0" w:rsidP="00E771E0">
      <w:pPr>
        <w:pStyle w:val="3"/>
      </w:pPr>
      <w:r>
        <w:rPr>
          <w:rFonts w:hint="eastAsia"/>
        </w:rPr>
        <w:t>建议的软件名称</w:t>
      </w:r>
    </w:p>
    <w:p w14:paraId="0B20EDB9" w14:textId="77777777" w:rsidR="000A0196" w:rsidRDefault="000D2B8A" w:rsidP="000A0196">
      <w:pPr>
        <w:ind w:left="420"/>
        <w:rPr>
          <w:sz w:val="24"/>
        </w:rPr>
      </w:pPr>
      <w:r>
        <w:rPr>
          <w:rFonts w:hint="eastAsia"/>
          <w:sz w:val="24"/>
        </w:rPr>
        <w:t>产品定位为通用数据处理平台，</w:t>
      </w:r>
      <w:r w:rsidR="000A0196" w:rsidRPr="000A0196">
        <w:rPr>
          <w:rFonts w:hint="eastAsia"/>
          <w:sz w:val="24"/>
        </w:rPr>
        <w:t>建议的软件项目名称为：</w:t>
      </w:r>
      <w:r w:rsidR="000A0196" w:rsidRPr="000A0196">
        <w:rPr>
          <w:rFonts w:hint="eastAsia"/>
          <w:sz w:val="24"/>
        </w:rPr>
        <w:t>Dawn</w:t>
      </w:r>
      <w:r w:rsidR="000A0196">
        <w:rPr>
          <w:rFonts w:hint="eastAsia"/>
          <w:sz w:val="24"/>
        </w:rPr>
        <w:t>。</w:t>
      </w:r>
    </w:p>
    <w:p w14:paraId="094C962C" w14:textId="77777777" w:rsidR="00E771E0" w:rsidRPr="000A0196" w:rsidRDefault="000A0196" w:rsidP="000A0196">
      <w:pPr>
        <w:ind w:left="420"/>
        <w:rPr>
          <w:sz w:val="24"/>
        </w:rPr>
      </w:pPr>
      <w:r>
        <w:rPr>
          <w:rFonts w:hint="eastAsia"/>
          <w:sz w:val="24"/>
        </w:rPr>
        <w:t>其中，数据预处理部分的名称代号为：</w:t>
      </w:r>
      <w:r w:rsidR="00F248E0">
        <w:rPr>
          <w:sz w:val="24"/>
        </w:rPr>
        <w:t>Pancakeof</w:t>
      </w:r>
      <w:r w:rsidR="006B5D5A">
        <w:rPr>
          <w:rFonts w:hint="eastAsia"/>
          <w:sz w:val="24"/>
        </w:rPr>
        <w:t>MountHuang</w:t>
      </w:r>
      <w:r>
        <w:rPr>
          <w:rFonts w:hint="eastAsia"/>
          <w:sz w:val="24"/>
        </w:rPr>
        <w:t>（</w:t>
      </w:r>
      <w:r w:rsidR="00F248E0">
        <w:rPr>
          <w:sz w:val="24"/>
        </w:rPr>
        <w:t>PMH</w:t>
      </w:r>
      <w:r>
        <w:rPr>
          <w:rFonts w:hint="eastAsia"/>
          <w:sz w:val="24"/>
        </w:rPr>
        <w:t>）。</w:t>
      </w:r>
    </w:p>
    <w:p w14:paraId="5A29BFCB" w14:textId="77777777" w:rsidR="009C0438" w:rsidRDefault="000A0196" w:rsidP="00E771E0">
      <w:pPr>
        <w:pStyle w:val="3"/>
      </w:pPr>
      <w:bookmarkStart w:id="5" w:name="_项目提请信息"/>
      <w:bookmarkEnd w:id="5"/>
      <w:r>
        <w:rPr>
          <w:rFonts w:hint="eastAsia"/>
        </w:rPr>
        <w:t>项目提请信息</w:t>
      </w:r>
    </w:p>
    <w:tbl>
      <w:tblPr>
        <w:tblStyle w:val="af"/>
        <w:tblW w:w="0" w:type="auto"/>
        <w:tblLook w:val="04A0" w:firstRow="1" w:lastRow="0" w:firstColumn="1" w:lastColumn="0" w:noHBand="0" w:noVBand="1"/>
      </w:tblPr>
      <w:tblGrid>
        <w:gridCol w:w="1413"/>
        <w:gridCol w:w="6883"/>
      </w:tblGrid>
      <w:tr w:rsidR="00F248E0" w14:paraId="292FF0C0" w14:textId="77777777" w:rsidTr="0022282B">
        <w:tc>
          <w:tcPr>
            <w:tcW w:w="1413" w:type="dxa"/>
            <w:vAlign w:val="center"/>
          </w:tcPr>
          <w:p w14:paraId="0EAFB63A" w14:textId="77777777" w:rsidR="00F248E0" w:rsidRDefault="00F248E0" w:rsidP="0022282B">
            <w:pPr>
              <w:rPr>
                <w:sz w:val="24"/>
              </w:rPr>
            </w:pPr>
            <w:r>
              <w:rPr>
                <w:rFonts w:hint="eastAsia"/>
                <w:sz w:val="24"/>
              </w:rPr>
              <w:t>提出者</w:t>
            </w:r>
          </w:p>
        </w:tc>
        <w:tc>
          <w:tcPr>
            <w:tcW w:w="6883" w:type="dxa"/>
            <w:vAlign w:val="center"/>
          </w:tcPr>
          <w:p w14:paraId="7F4D0F88" w14:textId="28AD146B" w:rsidR="00FE48CE" w:rsidRDefault="00F248E0" w:rsidP="00FE48CE">
            <w:pPr>
              <w:ind w:left="480" w:hangingChars="200" w:hanging="480"/>
              <w:jc w:val="left"/>
              <w:rPr>
                <w:sz w:val="24"/>
              </w:rPr>
            </w:pPr>
            <w:r>
              <w:rPr>
                <w:rFonts w:hint="eastAsia"/>
                <w:sz w:val="24"/>
              </w:rPr>
              <w:t>邱依强（</w:t>
            </w:r>
            <w:hyperlink r:id="rId18" w:history="1">
              <w:r w:rsidR="00FE48CE" w:rsidRPr="00814E21">
                <w:rPr>
                  <w:rStyle w:val="a3"/>
                  <w:rFonts w:hint="eastAsia"/>
                  <w:sz w:val="24"/>
                </w:rPr>
                <w:t>Arvinsc</w:t>
              </w:r>
              <w:r w:rsidR="00FE48CE" w:rsidRPr="00814E21">
                <w:rPr>
                  <w:rStyle w:val="a3"/>
                  <w:sz w:val="24"/>
                </w:rPr>
                <w:t>@foxmail.com</w:t>
              </w:r>
              <w:r w:rsidR="00FE48CE" w:rsidRPr="00814E21">
                <w:rPr>
                  <w:rStyle w:val="a3"/>
                  <w:rFonts w:hint="eastAsia"/>
                  <w:sz w:val="24"/>
                </w:rPr>
                <w:t>，</w:t>
              </w:r>
              <w:r w:rsidR="00FE48CE" w:rsidRPr="00814E21">
                <w:rPr>
                  <w:rStyle w:val="a3"/>
                  <w:sz w:val="24"/>
                </w:rPr>
                <w:t>https://github.com/ArvinSiChuan</w:t>
              </w:r>
            </w:hyperlink>
            <w:r>
              <w:rPr>
                <w:rFonts w:hint="eastAsia"/>
                <w:sz w:val="24"/>
              </w:rPr>
              <w:t>）</w:t>
            </w:r>
          </w:p>
          <w:p w14:paraId="05EE7CA1" w14:textId="088FA962" w:rsidR="00BA3AAC" w:rsidRPr="00BA3AAC" w:rsidRDefault="00BA3AAC" w:rsidP="0022282B">
            <w:pPr>
              <w:jc w:val="left"/>
              <w:rPr>
                <w:sz w:val="24"/>
              </w:rPr>
            </w:pPr>
            <w:r>
              <w:rPr>
                <w:noProof/>
              </w:rPr>
              <w:drawing>
                <wp:inline distT="0" distB="0" distL="0" distR="0" wp14:anchorId="07731283" wp14:editId="70762369">
                  <wp:extent cx="540000" cy="540000"/>
                  <wp:effectExtent l="0" t="0" r="0" b="0"/>
                  <wp:docPr id="3" name="图片 3" descr="https://qr.api.cli.im/qr?data=https%253A%252F%252Fgithub.com%252FArvinSiChuan&amp;level=H&amp;transparent=false&amp;bgcolor=%23ffffff&amp;forecolor=%23000000&amp;blockpixel=12&amp;marginblock=1&amp;logourl=&amp;size=280&amp;kid=cliim&amp;key=b214c056596640d648ee2da9ea736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r.api.cli.im/qr?data=https%253A%252F%252Fgithub.com%252FArvinSiChuan&amp;level=H&amp;transparent=false&amp;bgcolor=%23ffffff&amp;forecolor=%23000000&amp;blockpixel=12&amp;marginblock=1&amp;logourl=&amp;size=280&amp;kid=cliim&amp;key=b214c056596640d648ee2da9ea736e6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F248E0" w14:paraId="1A70C0D9" w14:textId="77777777" w:rsidTr="0022282B">
        <w:tc>
          <w:tcPr>
            <w:tcW w:w="1413" w:type="dxa"/>
            <w:vAlign w:val="center"/>
          </w:tcPr>
          <w:p w14:paraId="2F33BB6F" w14:textId="77777777" w:rsidR="00F248E0" w:rsidRPr="00781753" w:rsidRDefault="00781753" w:rsidP="0022282B">
            <w:pPr>
              <w:rPr>
                <w:sz w:val="24"/>
              </w:rPr>
            </w:pPr>
            <w:r>
              <w:rPr>
                <w:rFonts w:hint="eastAsia"/>
                <w:sz w:val="24"/>
              </w:rPr>
              <w:t>开发者</w:t>
            </w:r>
          </w:p>
        </w:tc>
        <w:tc>
          <w:tcPr>
            <w:tcW w:w="6883" w:type="dxa"/>
            <w:vAlign w:val="center"/>
          </w:tcPr>
          <w:p w14:paraId="44EF14A4" w14:textId="744B0277" w:rsidR="003F1B5F" w:rsidRDefault="00BD0253" w:rsidP="003F1B5F">
            <w:pPr>
              <w:jc w:val="left"/>
              <w:rPr>
                <w:sz w:val="24"/>
              </w:rPr>
            </w:pPr>
            <w:hyperlink r:id="rId19" w:history="1">
              <w:r w:rsidR="00781753" w:rsidRPr="00BD0253">
                <w:rPr>
                  <w:rStyle w:val="a3"/>
                  <w:rFonts w:hint="eastAsia"/>
                  <w:sz w:val="24"/>
                </w:rPr>
                <w:t>Dawn-Team</w:t>
              </w:r>
            </w:hyperlink>
          </w:p>
          <w:p w14:paraId="6EAA6850" w14:textId="20C1C6A9" w:rsidR="003F1B5F" w:rsidRPr="003F1B5F" w:rsidRDefault="003F1B5F" w:rsidP="003F1B5F">
            <w:pPr>
              <w:jc w:val="left"/>
              <w:rPr>
                <w:sz w:val="24"/>
              </w:rPr>
            </w:pPr>
            <w:r>
              <w:rPr>
                <w:noProof/>
              </w:rPr>
              <w:drawing>
                <wp:inline distT="0" distB="0" distL="0" distR="0" wp14:anchorId="12882218" wp14:editId="6538F304">
                  <wp:extent cx="540000" cy="540000"/>
                  <wp:effectExtent l="0" t="0" r="0" b="0"/>
                  <wp:docPr id="1" name="图片 1" descr="https://qr.api.cli.im/qr?data=https%253A%252F%252Fgithub.com%252Forgs%252FDawn-Team%252Fpeople&amp;level=H&amp;transparent=false&amp;bgcolor=%23ffffff&amp;forecolor=%23000000&amp;blockpixel=12&amp;marginblock=1&amp;logourl=&amp;size=280&amp;kid=cliim&amp;key=254ebaa409c1835eeedc64c8e1572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r.api.cli.im/qr?data=https%253A%252F%252Fgithub.com%252Forgs%252FDawn-Team%252Fpeople&amp;level=H&amp;transparent=false&amp;bgcolor=%23ffffff&amp;forecolor=%23000000&amp;blockpixel=12&amp;marginblock=1&amp;logourl=&amp;size=280&amp;kid=cliim&amp;key=254ebaa409c1835eeedc64c8e1572bc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861A60" w14:paraId="361A9899" w14:textId="77777777" w:rsidTr="0022282B">
        <w:tc>
          <w:tcPr>
            <w:tcW w:w="1413" w:type="dxa"/>
            <w:vAlign w:val="center"/>
          </w:tcPr>
          <w:p w14:paraId="32FAE617" w14:textId="3AFF385F" w:rsidR="00861A60" w:rsidRDefault="00861A60" w:rsidP="00861A60">
            <w:pPr>
              <w:jc w:val="left"/>
              <w:rPr>
                <w:rFonts w:hint="eastAsia"/>
                <w:sz w:val="24"/>
              </w:rPr>
            </w:pPr>
            <w:r>
              <w:rPr>
                <w:rFonts w:hint="eastAsia"/>
                <w:sz w:val="24"/>
              </w:rPr>
              <w:t>项目资料存储位置</w:t>
            </w:r>
          </w:p>
        </w:tc>
        <w:tc>
          <w:tcPr>
            <w:tcW w:w="6883" w:type="dxa"/>
            <w:vAlign w:val="center"/>
          </w:tcPr>
          <w:p w14:paraId="69C080A4" w14:textId="77777777" w:rsidR="00861A60" w:rsidRDefault="00861A60" w:rsidP="003F1B5F">
            <w:pPr>
              <w:jc w:val="left"/>
              <w:rPr>
                <w:sz w:val="24"/>
              </w:rPr>
            </w:pPr>
            <w:hyperlink r:id="rId21" w:history="1">
              <w:r w:rsidRPr="00861A60">
                <w:rPr>
                  <w:rStyle w:val="a3"/>
                  <w:rFonts w:hint="eastAsia"/>
                  <w:sz w:val="24"/>
                </w:rPr>
                <w:t>Dawn</w:t>
              </w:r>
              <w:r w:rsidRPr="00861A60">
                <w:rPr>
                  <w:rStyle w:val="a3"/>
                  <w:sz w:val="24"/>
                </w:rPr>
                <w:t>-Team/dawn</w:t>
              </w:r>
            </w:hyperlink>
          </w:p>
          <w:p w14:paraId="5E59CD01" w14:textId="170A909C" w:rsidR="00861A60" w:rsidRDefault="00861A60" w:rsidP="003F1B5F">
            <w:pPr>
              <w:jc w:val="left"/>
              <w:rPr>
                <w:rFonts w:hint="eastAsia"/>
                <w:sz w:val="24"/>
              </w:rPr>
            </w:pPr>
            <w:r>
              <w:rPr>
                <w:rFonts w:hint="eastAsia"/>
                <w:noProof/>
                <w:sz w:val="24"/>
              </w:rPr>
              <w:drawing>
                <wp:inline distT="0" distB="0" distL="0" distR="0" wp14:anchorId="0B5A7888" wp14:editId="1885384A">
                  <wp:extent cx="540000" cy="54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wn-tem_daw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F248E0" w14:paraId="78F3BA1D" w14:textId="77777777" w:rsidTr="0022282B">
        <w:tc>
          <w:tcPr>
            <w:tcW w:w="1413" w:type="dxa"/>
            <w:vAlign w:val="center"/>
          </w:tcPr>
          <w:p w14:paraId="72A2FB01" w14:textId="5FD7E461" w:rsidR="00F248E0" w:rsidRDefault="00205C0B" w:rsidP="0022282B">
            <w:pPr>
              <w:rPr>
                <w:sz w:val="24"/>
              </w:rPr>
            </w:pPr>
            <w:r>
              <w:rPr>
                <w:rFonts w:hint="eastAsia"/>
                <w:sz w:val="24"/>
              </w:rPr>
              <w:t>所</w:t>
            </w:r>
            <w:r w:rsidR="0022282B">
              <w:rPr>
                <w:rFonts w:hint="eastAsia"/>
                <w:sz w:val="24"/>
              </w:rPr>
              <w:t>面向</w:t>
            </w:r>
            <w:r>
              <w:rPr>
                <w:rFonts w:hint="eastAsia"/>
                <w:sz w:val="24"/>
              </w:rPr>
              <w:t>的</w:t>
            </w:r>
            <w:r w:rsidR="0022282B">
              <w:rPr>
                <w:rFonts w:hint="eastAsia"/>
                <w:sz w:val="24"/>
              </w:rPr>
              <w:t>用户</w:t>
            </w:r>
          </w:p>
        </w:tc>
        <w:tc>
          <w:tcPr>
            <w:tcW w:w="6883" w:type="dxa"/>
            <w:vAlign w:val="center"/>
          </w:tcPr>
          <w:p w14:paraId="71843BB6" w14:textId="6F5FFC9A" w:rsidR="00F248E0" w:rsidRDefault="0022282B" w:rsidP="0022282B">
            <w:pPr>
              <w:rPr>
                <w:sz w:val="24"/>
              </w:rPr>
            </w:pPr>
            <w:commentRangeStart w:id="6"/>
            <w:commentRangeStart w:id="7"/>
            <w:r w:rsidRPr="004911CF">
              <w:rPr>
                <w:rFonts w:hint="eastAsia"/>
                <w:sz w:val="24"/>
              </w:rPr>
              <w:t>对于数据处理、分析和呈现</w:t>
            </w:r>
            <w:r w:rsidR="00205C0B">
              <w:rPr>
                <w:rFonts w:hint="eastAsia"/>
                <w:sz w:val="24"/>
              </w:rPr>
              <w:t>，</w:t>
            </w:r>
            <w:r w:rsidRPr="004911CF">
              <w:rPr>
                <w:rFonts w:hint="eastAsia"/>
                <w:sz w:val="24"/>
              </w:rPr>
              <w:t>有</w:t>
            </w:r>
            <w:r w:rsidRPr="00205C0B">
              <w:rPr>
                <w:rFonts w:hint="eastAsia"/>
                <w:sz w:val="24"/>
                <w:u w:val="single"/>
              </w:rPr>
              <w:t>较为经济的</w:t>
            </w:r>
            <w:r w:rsidR="00205C0B" w:rsidRPr="00205C0B">
              <w:rPr>
                <w:rFonts w:hint="eastAsia"/>
                <w:sz w:val="24"/>
                <w:u w:val="single"/>
              </w:rPr>
              <w:t>方式的</w:t>
            </w:r>
            <w:r w:rsidRPr="00205C0B">
              <w:rPr>
                <w:rFonts w:hint="eastAsia"/>
                <w:sz w:val="24"/>
                <w:u w:val="single"/>
              </w:rPr>
              <w:t>需要</w:t>
            </w:r>
            <w:r w:rsidRPr="004911CF">
              <w:rPr>
                <w:rFonts w:hint="eastAsia"/>
                <w:sz w:val="24"/>
              </w:rPr>
              <w:t>的个人、教育机构和企业</w:t>
            </w:r>
            <w:commentRangeEnd w:id="6"/>
            <w:r w:rsidR="00914622" w:rsidRPr="004911CF">
              <w:rPr>
                <w:rStyle w:val="af0"/>
              </w:rPr>
              <w:commentReference w:id="6"/>
            </w:r>
            <w:commentRangeEnd w:id="7"/>
            <w:r w:rsidR="00205C0B">
              <w:rPr>
                <w:rStyle w:val="af0"/>
              </w:rPr>
              <w:commentReference w:id="7"/>
            </w:r>
          </w:p>
        </w:tc>
      </w:tr>
      <w:tr w:rsidR="0022282B" w14:paraId="248B2CF1" w14:textId="77777777" w:rsidTr="0022282B">
        <w:tc>
          <w:tcPr>
            <w:tcW w:w="1413" w:type="dxa"/>
            <w:vAlign w:val="center"/>
          </w:tcPr>
          <w:p w14:paraId="3937D442" w14:textId="77777777" w:rsidR="0022282B" w:rsidRDefault="0022282B" w:rsidP="0022282B">
            <w:pPr>
              <w:rPr>
                <w:sz w:val="24"/>
              </w:rPr>
            </w:pPr>
            <w:r>
              <w:rPr>
                <w:rFonts w:hint="eastAsia"/>
                <w:sz w:val="24"/>
              </w:rPr>
              <w:t>软件实现单位</w:t>
            </w:r>
          </w:p>
        </w:tc>
        <w:tc>
          <w:tcPr>
            <w:tcW w:w="6883" w:type="dxa"/>
            <w:vAlign w:val="center"/>
          </w:tcPr>
          <w:p w14:paraId="72421DFC" w14:textId="22F8190B" w:rsidR="0022282B" w:rsidRDefault="00BD0253" w:rsidP="0022282B">
            <w:pPr>
              <w:rPr>
                <w:sz w:val="24"/>
              </w:rPr>
            </w:pPr>
            <w:hyperlink r:id="rId26" w:history="1">
              <w:r w:rsidR="0022282B" w:rsidRPr="00BD0253">
                <w:rPr>
                  <w:rStyle w:val="a3"/>
                  <w:rFonts w:hint="eastAsia"/>
                  <w:sz w:val="24"/>
                </w:rPr>
                <w:t>Dawn-Team</w:t>
              </w:r>
            </w:hyperlink>
          </w:p>
          <w:p w14:paraId="2DD6CD35" w14:textId="06FA06A5" w:rsidR="003F1B5F" w:rsidRDefault="003F1B5F" w:rsidP="0022282B">
            <w:pPr>
              <w:rPr>
                <w:sz w:val="24"/>
              </w:rPr>
            </w:pPr>
            <w:r>
              <w:rPr>
                <w:noProof/>
              </w:rPr>
              <w:drawing>
                <wp:inline distT="0" distB="0" distL="0" distR="0" wp14:anchorId="03E28796" wp14:editId="7CFD1986">
                  <wp:extent cx="540000" cy="540000"/>
                  <wp:effectExtent l="0" t="0" r="0" b="0"/>
                  <wp:docPr id="2" name="图片 2" descr="https://qr.api.cli.im/qr?data=https%253A%252F%252Fgithub.com%252FDawn-Team&amp;level=H&amp;transparent=false&amp;bgcolor=%23ffffff&amp;forecolor=%23000000&amp;blockpixel=12&amp;marginblock=1&amp;logourl=&amp;size=280&amp;kid=cliim&amp;key=fae4ebfb20425644c13665dadeff0e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qr.api.cli.im/qr?data=https%253A%252F%252Fgithub.com%252FDawn-Team&amp;level=H&amp;transparent=false&amp;bgcolor=%23ffffff&amp;forecolor=%23000000&amp;blockpixel=12&amp;marginblock=1&amp;logourl=&amp;size=280&amp;kid=cliim&amp;key=fae4ebfb20425644c13665dadeff0e8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E140C5" w14:paraId="00ECDEF6" w14:textId="77777777" w:rsidTr="0022282B">
        <w:tc>
          <w:tcPr>
            <w:tcW w:w="1413" w:type="dxa"/>
            <w:vAlign w:val="center"/>
          </w:tcPr>
          <w:p w14:paraId="139297C5" w14:textId="0C0C7DAF" w:rsidR="00E140C5" w:rsidRDefault="00E140C5" w:rsidP="0022282B">
            <w:pPr>
              <w:rPr>
                <w:sz w:val="24"/>
              </w:rPr>
            </w:pPr>
            <w:r>
              <w:rPr>
                <w:rFonts w:hint="eastAsia"/>
                <w:sz w:val="24"/>
              </w:rPr>
              <w:t>--</w:t>
            </w:r>
          </w:p>
        </w:tc>
        <w:tc>
          <w:tcPr>
            <w:tcW w:w="6883" w:type="dxa"/>
            <w:vAlign w:val="center"/>
          </w:tcPr>
          <w:p w14:paraId="79D524AC" w14:textId="4D4460BD" w:rsidR="00E140C5" w:rsidRDefault="00E140C5" w:rsidP="0022282B">
            <w:pPr>
              <w:rPr>
                <w:sz w:val="24"/>
              </w:rPr>
            </w:pPr>
            <w:r>
              <w:rPr>
                <w:rFonts w:hint="eastAsia"/>
                <w:sz w:val="24"/>
              </w:rPr>
              <w:t>--</w:t>
            </w:r>
          </w:p>
        </w:tc>
      </w:tr>
    </w:tbl>
    <w:p w14:paraId="0A47E65B" w14:textId="77777777" w:rsidR="000A0196" w:rsidRDefault="000A0196" w:rsidP="000A0196">
      <w:pPr>
        <w:pStyle w:val="3"/>
      </w:pPr>
      <w:r>
        <w:rPr>
          <w:rFonts w:hint="eastAsia"/>
        </w:rPr>
        <w:lastRenderedPageBreak/>
        <w:t>与其他软件的关系</w:t>
      </w:r>
    </w:p>
    <w:p w14:paraId="035CEB82" w14:textId="77777777" w:rsidR="00766521" w:rsidRPr="00766521" w:rsidRDefault="00766521" w:rsidP="00A009CF">
      <w:pPr>
        <w:ind w:firstLineChars="200" w:firstLine="480"/>
        <w:rPr>
          <w:sz w:val="24"/>
        </w:rPr>
      </w:pPr>
      <w:r>
        <w:rPr>
          <w:rFonts w:hint="eastAsia"/>
          <w:sz w:val="24"/>
        </w:rPr>
        <w:t>作为一个</w:t>
      </w:r>
      <w:r w:rsidR="00204486">
        <w:rPr>
          <w:rFonts w:hint="eastAsia"/>
          <w:sz w:val="24"/>
        </w:rPr>
        <w:t>全新的</w:t>
      </w:r>
      <w:r>
        <w:rPr>
          <w:rFonts w:hint="eastAsia"/>
          <w:sz w:val="24"/>
        </w:rPr>
        <w:t>数据处理平台，产品主要与数据库系统软件有较为密切的关系</w:t>
      </w:r>
      <w:r w:rsidR="00A009CF">
        <w:rPr>
          <w:rFonts w:hint="eastAsia"/>
          <w:sz w:val="24"/>
        </w:rPr>
        <w:t>；在产品开发的后期，当提供对外</w:t>
      </w:r>
      <w:r w:rsidR="00A009CF">
        <w:rPr>
          <w:rFonts w:hint="eastAsia"/>
          <w:sz w:val="24"/>
        </w:rPr>
        <w:t>API</w:t>
      </w:r>
      <w:r w:rsidR="00A009CF">
        <w:rPr>
          <w:rFonts w:hint="eastAsia"/>
          <w:sz w:val="24"/>
        </w:rPr>
        <w:t>时，产品作为被依赖对象与其他软件有联系。</w:t>
      </w:r>
    </w:p>
    <w:p w14:paraId="1EC3816B" w14:textId="77777777" w:rsidR="00FD5CD0" w:rsidRDefault="006D79C8">
      <w:pPr>
        <w:pStyle w:val="2"/>
      </w:pPr>
      <w:bookmarkStart w:id="8" w:name="_Toc492766769"/>
      <w:r>
        <w:rPr>
          <w:rFonts w:hint="eastAsia"/>
        </w:rPr>
        <w:t>定义</w:t>
      </w:r>
      <w:bookmarkEnd w:id="8"/>
    </w:p>
    <w:tbl>
      <w:tblPr>
        <w:tblStyle w:val="af"/>
        <w:tblW w:w="0" w:type="auto"/>
        <w:tblLook w:val="04A0" w:firstRow="1" w:lastRow="0" w:firstColumn="1" w:lastColumn="0" w:noHBand="0" w:noVBand="1"/>
      </w:tblPr>
      <w:tblGrid>
        <w:gridCol w:w="2496"/>
        <w:gridCol w:w="5800"/>
      </w:tblGrid>
      <w:tr w:rsidR="00BA3AAC" w:rsidRPr="006517AA" w14:paraId="19E975E6" w14:textId="77777777" w:rsidTr="00513C3E">
        <w:tc>
          <w:tcPr>
            <w:tcW w:w="1980" w:type="dxa"/>
            <w:vAlign w:val="center"/>
          </w:tcPr>
          <w:p w14:paraId="2E97A896" w14:textId="23A11F85" w:rsidR="00BA3AAC" w:rsidRPr="00BA3AAC" w:rsidRDefault="00BA3AAC" w:rsidP="00AE30F7">
            <w:pPr>
              <w:jc w:val="left"/>
              <w:rPr>
                <w:b/>
                <w:sz w:val="24"/>
              </w:rPr>
            </w:pPr>
            <w:r w:rsidRPr="00BA3AAC">
              <w:rPr>
                <w:rFonts w:hint="eastAsia"/>
                <w:b/>
                <w:sz w:val="24"/>
              </w:rPr>
              <w:t>名称</w:t>
            </w:r>
          </w:p>
        </w:tc>
        <w:tc>
          <w:tcPr>
            <w:tcW w:w="6316" w:type="dxa"/>
            <w:vAlign w:val="center"/>
          </w:tcPr>
          <w:p w14:paraId="0B2B5F08" w14:textId="6F55B1F3" w:rsidR="00BA3AAC" w:rsidRPr="00BA3AAC" w:rsidRDefault="00BA3AAC" w:rsidP="00AE30F7">
            <w:pPr>
              <w:jc w:val="left"/>
              <w:rPr>
                <w:b/>
                <w:sz w:val="24"/>
              </w:rPr>
            </w:pPr>
            <w:r w:rsidRPr="00BA3AAC">
              <w:rPr>
                <w:rFonts w:hint="eastAsia"/>
                <w:b/>
                <w:sz w:val="24"/>
              </w:rPr>
              <w:t>说明</w:t>
            </w:r>
          </w:p>
        </w:tc>
      </w:tr>
      <w:tr w:rsidR="006517AA" w:rsidRPr="006517AA" w14:paraId="552C3EDC" w14:textId="77777777" w:rsidTr="00513C3E">
        <w:tc>
          <w:tcPr>
            <w:tcW w:w="1980" w:type="dxa"/>
            <w:vAlign w:val="center"/>
          </w:tcPr>
          <w:p w14:paraId="4D489945" w14:textId="77777777" w:rsidR="006517AA" w:rsidRDefault="006517AA" w:rsidP="00AE30F7">
            <w:pPr>
              <w:jc w:val="left"/>
              <w:rPr>
                <w:sz w:val="24"/>
              </w:rPr>
            </w:pPr>
            <w:r>
              <w:rPr>
                <w:rFonts w:hint="eastAsia"/>
                <w:sz w:val="24"/>
              </w:rPr>
              <w:t>Dawn</w:t>
            </w:r>
          </w:p>
        </w:tc>
        <w:tc>
          <w:tcPr>
            <w:tcW w:w="6316" w:type="dxa"/>
            <w:vAlign w:val="center"/>
          </w:tcPr>
          <w:p w14:paraId="752CDD21" w14:textId="77777777" w:rsidR="006517AA" w:rsidRDefault="006517AA" w:rsidP="00AE30F7">
            <w:pPr>
              <w:jc w:val="left"/>
              <w:rPr>
                <w:sz w:val="24"/>
              </w:rPr>
            </w:pPr>
            <w:r>
              <w:rPr>
                <w:rFonts w:hint="eastAsia"/>
                <w:sz w:val="24"/>
              </w:rPr>
              <w:t>产品名称与项目代号</w:t>
            </w:r>
          </w:p>
        </w:tc>
      </w:tr>
      <w:tr w:rsidR="006517AA" w:rsidRPr="006517AA" w14:paraId="4547057E" w14:textId="77777777" w:rsidTr="00513C3E">
        <w:tc>
          <w:tcPr>
            <w:tcW w:w="1980" w:type="dxa"/>
            <w:vAlign w:val="center"/>
          </w:tcPr>
          <w:p w14:paraId="1D747223" w14:textId="77777777" w:rsidR="006517AA" w:rsidRPr="006517AA" w:rsidRDefault="006517AA" w:rsidP="00AE30F7">
            <w:pPr>
              <w:jc w:val="left"/>
              <w:rPr>
                <w:sz w:val="24"/>
              </w:rPr>
            </w:pPr>
            <w:r>
              <w:rPr>
                <w:rFonts w:hint="eastAsia"/>
                <w:sz w:val="24"/>
              </w:rPr>
              <w:t>D</w:t>
            </w:r>
            <w:r>
              <w:rPr>
                <w:sz w:val="24"/>
              </w:rPr>
              <w:t>awn-Team</w:t>
            </w:r>
          </w:p>
        </w:tc>
        <w:tc>
          <w:tcPr>
            <w:tcW w:w="6316" w:type="dxa"/>
            <w:vAlign w:val="center"/>
          </w:tcPr>
          <w:p w14:paraId="07309DCD" w14:textId="77777777" w:rsidR="00513C3E" w:rsidRDefault="00513C3E" w:rsidP="00AE30F7">
            <w:pPr>
              <w:jc w:val="left"/>
              <w:rPr>
                <w:rStyle w:val="a3"/>
                <w:sz w:val="24"/>
              </w:rPr>
            </w:pPr>
            <w:r>
              <w:rPr>
                <w:rFonts w:hint="eastAsia"/>
                <w:sz w:val="24"/>
              </w:rPr>
              <w:t>Dawn-Team</w:t>
            </w:r>
            <w:r>
              <w:rPr>
                <w:rFonts w:hint="eastAsia"/>
                <w:sz w:val="24"/>
              </w:rPr>
              <w:t>，</w:t>
            </w:r>
            <w:r>
              <w:rPr>
                <w:rFonts w:hint="eastAsia"/>
                <w:sz w:val="24"/>
              </w:rPr>
              <w:t>Dawn</w:t>
            </w:r>
            <w:r>
              <w:rPr>
                <w:rFonts w:hint="eastAsia"/>
                <w:sz w:val="24"/>
              </w:rPr>
              <w:t>开发组成员，详细清单位于：</w:t>
            </w:r>
            <w:hyperlink r:id="rId28" w:history="1">
              <w:r w:rsidRPr="00C5356F">
                <w:rPr>
                  <w:rStyle w:val="a3"/>
                  <w:sz w:val="24"/>
                </w:rPr>
                <w:t>https://github.com/orgs/Dawn-Team/people</w:t>
              </w:r>
            </w:hyperlink>
          </w:p>
          <w:p w14:paraId="174B77FE" w14:textId="31D3B9F5" w:rsidR="00BA3AAC" w:rsidRPr="00513C3E" w:rsidRDefault="00BA3AAC" w:rsidP="00AE30F7">
            <w:pPr>
              <w:jc w:val="left"/>
              <w:rPr>
                <w:sz w:val="24"/>
              </w:rPr>
            </w:pPr>
            <w:r>
              <w:rPr>
                <w:noProof/>
              </w:rPr>
              <w:drawing>
                <wp:inline distT="0" distB="0" distL="0" distR="0" wp14:anchorId="2291B297" wp14:editId="4A7D0261">
                  <wp:extent cx="540000" cy="540000"/>
                  <wp:effectExtent l="0" t="0" r="0" b="0"/>
                  <wp:docPr id="4" name="图片 4" descr="https://qr.api.cli.im/qr?data=https%253A%252F%252Fgithub.com%252Forgs%252FDawn-Team%252Fpeople&amp;level=H&amp;transparent=false&amp;bgcolor=%23ffffff&amp;forecolor=%23000000&amp;blockpixel=12&amp;marginblock=1&amp;logourl=&amp;size=280&amp;kid=cliim&amp;key=254ebaa409c1835eeedc64c8e1572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r.api.cli.im/qr?data=https%253A%252F%252Fgithub.com%252Forgs%252FDawn-Team%252Fpeople&amp;level=H&amp;transparent=false&amp;bgcolor=%23ffffff&amp;forecolor=%23000000&amp;blockpixel=12&amp;marginblock=1&amp;logourl=&amp;size=280&amp;kid=cliim&amp;key=254ebaa409c1835eeedc64c8e1572bc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513C3E" w:rsidRPr="006517AA" w14:paraId="48AA6799" w14:textId="77777777" w:rsidTr="00513C3E">
        <w:tc>
          <w:tcPr>
            <w:tcW w:w="1980" w:type="dxa"/>
            <w:vAlign w:val="center"/>
          </w:tcPr>
          <w:p w14:paraId="50AA91C8" w14:textId="77777777" w:rsidR="00513C3E" w:rsidRPr="00513C3E" w:rsidRDefault="00513C3E" w:rsidP="00AE30F7">
            <w:pPr>
              <w:jc w:val="left"/>
              <w:rPr>
                <w:sz w:val="24"/>
              </w:rPr>
            </w:pPr>
            <w:r>
              <w:rPr>
                <w:sz w:val="24"/>
              </w:rPr>
              <w:t>Pancakeof</w:t>
            </w:r>
            <w:r>
              <w:rPr>
                <w:rFonts w:hint="eastAsia"/>
                <w:sz w:val="24"/>
              </w:rPr>
              <w:t>MountHuang</w:t>
            </w:r>
            <w:r>
              <w:rPr>
                <w:rFonts w:hint="eastAsia"/>
                <w:sz w:val="24"/>
              </w:rPr>
              <w:t>（</w:t>
            </w:r>
            <w:r>
              <w:rPr>
                <w:sz w:val="24"/>
              </w:rPr>
              <w:t>PMH</w:t>
            </w:r>
            <w:r>
              <w:rPr>
                <w:rFonts w:hint="eastAsia"/>
                <w:sz w:val="24"/>
              </w:rPr>
              <w:t>）</w:t>
            </w:r>
          </w:p>
        </w:tc>
        <w:tc>
          <w:tcPr>
            <w:tcW w:w="6316" w:type="dxa"/>
            <w:vAlign w:val="center"/>
          </w:tcPr>
          <w:p w14:paraId="3AA78BC9" w14:textId="77777777" w:rsidR="00513C3E" w:rsidRDefault="00513C3E" w:rsidP="00AE30F7">
            <w:pPr>
              <w:jc w:val="left"/>
              <w:rPr>
                <w:sz w:val="24"/>
              </w:rPr>
            </w:pPr>
            <w:r>
              <w:rPr>
                <w:rFonts w:hint="eastAsia"/>
                <w:sz w:val="24"/>
              </w:rPr>
              <w:t>数据预处理子系统部分的开发代号与名称</w:t>
            </w:r>
          </w:p>
        </w:tc>
      </w:tr>
      <w:tr w:rsidR="00205C0B" w:rsidRPr="006517AA" w14:paraId="33FDC5CE" w14:textId="77777777" w:rsidTr="00513C3E">
        <w:tc>
          <w:tcPr>
            <w:tcW w:w="1980" w:type="dxa"/>
            <w:vAlign w:val="center"/>
          </w:tcPr>
          <w:p w14:paraId="42AE7FC5" w14:textId="57F73C77" w:rsidR="00205C0B" w:rsidRDefault="00205C0B" w:rsidP="00AE30F7">
            <w:pPr>
              <w:jc w:val="left"/>
              <w:rPr>
                <w:sz w:val="24"/>
              </w:rPr>
            </w:pPr>
            <w:r>
              <w:rPr>
                <w:rFonts w:hint="eastAsia"/>
                <w:sz w:val="24"/>
              </w:rPr>
              <w:t>BI</w:t>
            </w:r>
          </w:p>
        </w:tc>
        <w:tc>
          <w:tcPr>
            <w:tcW w:w="6316" w:type="dxa"/>
            <w:vAlign w:val="center"/>
          </w:tcPr>
          <w:p w14:paraId="3B688687" w14:textId="55F760C2" w:rsidR="00205C0B" w:rsidRDefault="00205C0B" w:rsidP="00AE30F7">
            <w:pPr>
              <w:jc w:val="left"/>
              <w:rPr>
                <w:sz w:val="24"/>
              </w:rPr>
            </w:pPr>
            <w:r>
              <w:rPr>
                <w:rFonts w:hint="eastAsia"/>
                <w:sz w:val="24"/>
              </w:rPr>
              <w:t>Business</w:t>
            </w:r>
            <w:r>
              <w:rPr>
                <w:sz w:val="24"/>
              </w:rPr>
              <w:t xml:space="preserve"> </w:t>
            </w:r>
            <w:r>
              <w:rPr>
                <w:rFonts w:hint="eastAsia"/>
                <w:sz w:val="24"/>
              </w:rPr>
              <w:t>Intelligence</w:t>
            </w:r>
          </w:p>
        </w:tc>
      </w:tr>
      <w:tr w:rsidR="00E140C5" w:rsidRPr="006517AA" w14:paraId="711A56CA" w14:textId="77777777" w:rsidTr="00513C3E">
        <w:tc>
          <w:tcPr>
            <w:tcW w:w="1980" w:type="dxa"/>
            <w:vAlign w:val="center"/>
          </w:tcPr>
          <w:p w14:paraId="69D41991" w14:textId="62C0D9E1" w:rsidR="00E140C5" w:rsidRDefault="00E140C5" w:rsidP="00AE30F7">
            <w:pPr>
              <w:jc w:val="left"/>
              <w:rPr>
                <w:sz w:val="24"/>
              </w:rPr>
            </w:pPr>
            <w:r>
              <w:rPr>
                <w:rFonts w:hint="eastAsia"/>
                <w:sz w:val="24"/>
              </w:rPr>
              <w:t>--</w:t>
            </w:r>
          </w:p>
        </w:tc>
        <w:tc>
          <w:tcPr>
            <w:tcW w:w="6316" w:type="dxa"/>
            <w:vAlign w:val="center"/>
          </w:tcPr>
          <w:p w14:paraId="08E5C099" w14:textId="1C5B6347" w:rsidR="00E140C5" w:rsidRDefault="00E140C5" w:rsidP="00AE30F7">
            <w:pPr>
              <w:jc w:val="left"/>
              <w:rPr>
                <w:sz w:val="24"/>
              </w:rPr>
            </w:pPr>
            <w:r>
              <w:rPr>
                <w:rFonts w:hint="eastAsia"/>
                <w:sz w:val="24"/>
              </w:rPr>
              <w:t>--</w:t>
            </w:r>
          </w:p>
        </w:tc>
      </w:tr>
    </w:tbl>
    <w:p w14:paraId="4C5540A8" w14:textId="77777777" w:rsidR="00FD5CD0" w:rsidRDefault="006D79C8">
      <w:pPr>
        <w:pStyle w:val="2"/>
      </w:pPr>
      <w:bookmarkStart w:id="9" w:name="_参考资料"/>
      <w:bookmarkStart w:id="10" w:name="_Toc492766770"/>
      <w:bookmarkEnd w:id="9"/>
      <w:r>
        <w:rPr>
          <w:rFonts w:hint="eastAsia"/>
        </w:rPr>
        <w:t>参考资料</w:t>
      </w:r>
      <w:bookmarkEnd w:id="10"/>
    </w:p>
    <w:tbl>
      <w:tblPr>
        <w:tblStyle w:val="af"/>
        <w:tblW w:w="8528" w:type="dxa"/>
        <w:tblLook w:val="04A0" w:firstRow="1" w:lastRow="0" w:firstColumn="1" w:lastColumn="0" w:noHBand="0" w:noVBand="1"/>
      </w:tblPr>
      <w:tblGrid>
        <w:gridCol w:w="878"/>
        <w:gridCol w:w="1617"/>
        <w:gridCol w:w="875"/>
        <w:gridCol w:w="5158"/>
      </w:tblGrid>
      <w:tr w:rsidR="00954CE4" w14:paraId="73419EFC" w14:textId="77777777" w:rsidTr="004C2C9E">
        <w:tc>
          <w:tcPr>
            <w:tcW w:w="878" w:type="dxa"/>
          </w:tcPr>
          <w:p w14:paraId="160BB206" w14:textId="7EAF3529" w:rsidR="00954CE4" w:rsidRPr="00BA3AAC" w:rsidRDefault="00954CE4" w:rsidP="00BA3AAC">
            <w:pPr>
              <w:jc w:val="left"/>
              <w:rPr>
                <w:b/>
                <w:sz w:val="24"/>
              </w:rPr>
            </w:pPr>
            <w:r>
              <w:rPr>
                <w:rFonts w:hint="eastAsia"/>
                <w:b/>
                <w:sz w:val="24"/>
              </w:rPr>
              <w:t>编号</w:t>
            </w:r>
          </w:p>
        </w:tc>
        <w:tc>
          <w:tcPr>
            <w:tcW w:w="1617" w:type="dxa"/>
            <w:vAlign w:val="center"/>
          </w:tcPr>
          <w:p w14:paraId="54B78F75" w14:textId="26473D69" w:rsidR="00954CE4" w:rsidRPr="00BA3AAC" w:rsidRDefault="00954CE4" w:rsidP="00BA3AAC">
            <w:pPr>
              <w:jc w:val="left"/>
              <w:rPr>
                <w:b/>
                <w:sz w:val="24"/>
              </w:rPr>
            </w:pPr>
            <w:r w:rsidRPr="00BA3AAC">
              <w:rPr>
                <w:rFonts w:hint="eastAsia"/>
                <w:b/>
                <w:sz w:val="24"/>
              </w:rPr>
              <w:t>资料名称</w:t>
            </w:r>
          </w:p>
        </w:tc>
        <w:tc>
          <w:tcPr>
            <w:tcW w:w="875" w:type="dxa"/>
            <w:vAlign w:val="center"/>
          </w:tcPr>
          <w:p w14:paraId="21075EE4" w14:textId="7E9681BF" w:rsidR="00954CE4" w:rsidRPr="00BA3AAC" w:rsidRDefault="00954CE4" w:rsidP="00BA3AAC">
            <w:pPr>
              <w:jc w:val="left"/>
              <w:rPr>
                <w:b/>
                <w:sz w:val="24"/>
              </w:rPr>
            </w:pPr>
            <w:r w:rsidRPr="00BA3AAC">
              <w:rPr>
                <w:rFonts w:hint="eastAsia"/>
                <w:b/>
                <w:sz w:val="24"/>
              </w:rPr>
              <w:t>类型</w:t>
            </w:r>
          </w:p>
        </w:tc>
        <w:tc>
          <w:tcPr>
            <w:tcW w:w="5158" w:type="dxa"/>
            <w:vAlign w:val="center"/>
          </w:tcPr>
          <w:p w14:paraId="32D011A4" w14:textId="3E41B3DC" w:rsidR="00954CE4" w:rsidRPr="00BA3AAC" w:rsidRDefault="00954CE4" w:rsidP="00BA3AAC">
            <w:pPr>
              <w:jc w:val="left"/>
              <w:rPr>
                <w:b/>
                <w:sz w:val="24"/>
              </w:rPr>
            </w:pPr>
            <w:r w:rsidRPr="00BA3AAC">
              <w:rPr>
                <w:rFonts w:hint="eastAsia"/>
                <w:b/>
                <w:sz w:val="24"/>
              </w:rPr>
              <w:t>详细信息</w:t>
            </w:r>
          </w:p>
        </w:tc>
      </w:tr>
      <w:tr w:rsidR="00954CE4" w14:paraId="1B0AA8AF" w14:textId="77777777" w:rsidTr="004C2C9E">
        <w:tc>
          <w:tcPr>
            <w:tcW w:w="878" w:type="dxa"/>
            <w:vAlign w:val="center"/>
          </w:tcPr>
          <w:p w14:paraId="357BFDA6" w14:textId="4DF77788" w:rsidR="00954CE4" w:rsidRPr="00954CE4" w:rsidRDefault="00954CE4" w:rsidP="00954CE4">
            <w:pPr>
              <w:rPr>
                <w:sz w:val="24"/>
              </w:rPr>
            </w:pPr>
            <w:r w:rsidRPr="00954CE4">
              <w:rPr>
                <w:rFonts w:hint="eastAsia"/>
                <w:sz w:val="24"/>
              </w:rPr>
              <w:t>1</w:t>
            </w:r>
          </w:p>
        </w:tc>
        <w:tc>
          <w:tcPr>
            <w:tcW w:w="1617" w:type="dxa"/>
            <w:vAlign w:val="center"/>
          </w:tcPr>
          <w:p w14:paraId="21A22929" w14:textId="59B95197" w:rsidR="00954CE4" w:rsidRDefault="00954CE4" w:rsidP="00BA3AAC">
            <w:pPr>
              <w:jc w:val="left"/>
              <w:rPr>
                <w:sz w:val="24"/>
              </w:rPr>
            </w:pPr>
            <w:r>
              <w:rPr>
                <w:rFonts w:hint="eastAsia"/>
                <w:sz w:val="24"/>
              </w:rPr>
              <w:t>Echarts</w:t>
            </w:r>
          </w:p>
        </w:tc>
        <w:tc>
          <w:tcPr>
            <w:tcW w:w="875" w:type="dxa"/>
            <w:vAlign w:val="center"/>
          </w:tcPr>
          <w:p w14:paraId="6511D951" w14:textId="456DB02E" w:rsidR="00954CE4" w:rsidRDefault="00954CE4" w:rsidP="00BA3AAC">
            <w:pPr>
              <w:jc w:val="left"/>
              <w:rPr>
                <w:sz w:val="24"/>
              </w:rPr>
            </w:pPr>
            <w:r>
              <w:rPr>
                <w:rFonts w:hint="eastAsia"/>
                <w:sz w:val="24"/>
              </w:rPr>
              <w:t>官方网站</w:t>
            </w:r>
          </w:p>
        </w:tc>
        <w:tc>
          <w:tcPr>
            <w:tcW w:w="5158" w:type="dxa"/>
            <w:vAlign w:val="center"/>
          </w:tcPr>
          <w:p w14:paraId="2B6847FB" w14:textId="7E95B5D0" w:rsidR="00954CE4" w:rsidRDefault="0088499C" w:rsidP="00BA3AAC">
            <w:pPr>
              <w:jc w:val="left"/>
              <w:rPr>
                <w:sz w:val="24"/>
              </w:rPr>
            </w:pPr>
            <w:hyperlink r:id="rId29" w:history="1">
              <w:r w:rsidR="00954CE4" w:rsidRPr="00814E21">
                <w:rPr>
                  <w:rStyle w:val="a3"/>
                  <w:sz w:val="24"/>
                </w:rPr>
                <w:t>http://echarts.baidu.com/</w:t>
              </w:r>
            </w:hyperlink>
          </w:p>
          <w:p w14:paraId="78CAE6F1" w14:textId="233DB190" w:rsidR="00954CE4" w:rsidRDefault="00954CE4" w:rsidP="00AE30F7">
            <w:pPr>
              <w:jc w:val="left"/>
              <w:rPr>
                <w:sz w:val="24"/>
              </w:rPr>
            </w:pPr>
            <w:r>
              <w:rPr>
                <w:noProof/>
              </w:rPr>
              <w:drawing>
                <wp:inline distT="0" distB="0" distL="0" distR="0" wp14:anchorId="4339B4D8" wp14:editId="048D4F40">
                  <wp:extent cx="540000" cy="540000"/>
                  <wp:effectExtent l="0" t="0" r="0" b="0"/>
                  <wp:docPr id="5" name="图片 5" descr="https://qr.api.cli.im/qr?data=http%253A%252F%252Fecharts.baidu.com%252F&amp;level=H&amp;transparent=false&amp;bgcolor=%23ffffff&amp;forecolor=%23000000&amp;blockpixel=12&amp;marginblock=1&amp;logourl=&amp;size=280&amp;kid=cliim&amp;key=8328ee27fc4fed1b44bfb4cdf2bb6e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qr.api.cli.im/qr?data=http%253A%252F%252Fecharts.baidu.com%252F&amp;level=H&amp;transparent=false&amp;bgcolor=%23ffffff&amp;forecolor=%23000000&amp;blockpixel=12&amp;marginblock=1&amp;logourl=&amp;size=280&amp;kid=cliim&amp;key=8328ee27fc4fed1b44bfb4cdf2bb6ea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B94DBE" w14:paraId="476E7243" w14:textId="77777777" w:rsidTr="004C2C9E">
        <w:tc>
          <w:tcPr>
            <w:tcW w:w="878" w:type="dxa"/>
            <w:vAlign w:val="center"/>
          </w:tcPr>
          <w:p w14:paraId="2B38ED7D" w14:textId="1C8CCF86" w:rsidR="00B94DBE" w:rsidRPr="00954CE4" w:rsidRDefault="00B94DBE" w:rsidP="00954CE4">
            <w:pPr>
              <w:rPr>
                <w:sz w:val="24"/>
              </w:rPr>
            </w:pPr>
            <w:r>
              <w:rPr>
                <w:rFonts w:hint="eastAsia"/>
                <w:sz w:val="24"/>
              </w:rPr>
              <w:t>2</w:t>
            </w:r>
          </w:p>
        </w:tc>
        <w:tc>
          <w:tcPr>
            <w:tcW w:w="1617" w:type="dxa"/>
            <w:vAlign w:val="center"/>
          </w:tcPr>
          <w:p w14:paraId="41FB9C44" w14:textId="30D892EF" w:rsidR="00B94DBE" w:rsidRDefault="00B94DBE" w:rsidP="00BA3AAC">
            <w:pPr>
              <w:jc w:val="left"/>
              <w:rPr>
                <w:sz w:val="24"/>
              </w:rPr>
            </w:pPr>
            <w:r>
              <w:rPr>
                <w:rFonts w:hint="eastAsia"/>
                <w:sz w:val="24"/>
              </w:rPr>
              <w:t>数据集</w:t>
            </w:r>
          </w:p>
        </w:tc>
        <w:tc>
          <w:tcPr>
            <w:tcW w:w="875" w:type="dxa"/>
            <w:vAlign w:val="center"/>
          </w:tcPr>
          <w:p w14:paraId="6CA6BDF5" w14:textId="2AA6616D" w:rsidR="00B94DBE" w:rsidRDefault="00B94DBE" w:rsidP="00BA3AAC">
            <w:pPr>
              <w:jc w:val="left"/>
              <w:rPr>
                <w:sz w:val="24"/>
              </w:rPr>
            </w:pPr>
            <w:r>
              <w:rPr>
                <w:rFonts w:hint="eastAsia"/>
                <w:sz w:val="24"/>
              </w:rPr>
              <w:t>政府开放数据</w:t>
            </w:r>
          </w:p>
        </w:tc>
        <w:tc>
          <w:tcPr>
            <w:tcW w:w="5158" w:type="dxa"/>
            <w:vAlign w:val="center"/>
          </w:tcPr>
          <w:p w14:paraId="542577D7" w14:textId="44233987" w:rsidR="00B94DBE" w:rsidRDefault="0088499C" w:rsidP="00BA3AAC">
            <w:pPr>
              <w:jc w:val="left"/>
            </w:pPr>
            <w:hyperlink r:id="rId31" w:history="1">
              <w:r w:rsidR="00B94DBE" w:rsidRPr="00472F73">
                <w:rPr>
                  <w:rStyle w:val="a3"/>
                </w:rPr>
                <w:t>http://www.datashanghai.gov.cn/home!toHomePage.action</w:t>
              </w:r>
            </w:hyperlink>
          </w:p>
          <w:p w14:paraId="3BB0B6F8" w14:textId="66036910" w:rsidR="00B94DBE" w:rsidRDefault="00B94DBE" w:rsidP="00BA3AAC">
            <w:pPr>
              <w:jc w:val="left"/>
            </w:pPr>
            <w:r>
              <w:rPr>
                <w:noProof/>
              </w:rPr>
              <w:drawing>
                <wp:inline distT="0" distB="0" distL="0" distR="0" wp14:anchorId="2BE288C5" wp14:editId="04619D74">
                  <wp:extent cx="540000" cy="54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 GOV Data Op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6204A531" w14:textId="3295F17C" w:rsidR="00B94DBE" w:rsidRDefault="0088499C" w:rsidP="00BA3AAC">
            <w:pPr>
              <w:jc w:val="left"/>
            </w:pPr>
            <w:hyperlink r:id="rId33" w:history="1">
              <w:r w:rsidR="00B94DBE" w:rsidRPr="00472F73">
                <w:rPr>
                  <w:rStyle w:val="a3"/>
                </w:rPr>
                <w:t>https://www.data.gov/</w:t>
              </w:r>
            </w:hyperlink>
          </w:p>
          <w:p w14:paraId="53D2575D" w14:textId="209083EA" w:rsidR="00B94DBE" w:rsidRDefault="00B94DBE" w:rsidP="00BA3AAC">
            <w:pPr>
              <w:jc w:val="left"/>
            </w:pPr>
            <w:r>
              <w:rPr>
                <w:noProof/>
              </w:rPr>
              <w:drawing>
                <wp:inline distT="0" distB="0" distL="0" distR="0" wp14:anchorId="100316DD" wp14:editId="0F7CC47F">
                  <wp:extent cx="540000" cy="54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A Data Op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954CE4" w14:paraId="4139B056" w14:textId="77777777" w:rsidTr="004C2C9E">
        <w:tc>
          <w:tcPr>
            <w:tcW w:w="878" w:type="dxa"/>
          </w:tcPr>
          <w:p w14:paraId="5C911398" w14:textId="32DF3474" w:rsidR="00954CE4" w:rsidRDefault="00E140C5" w:rsidP="00BA3AAC">
            <w:pPr>
              <w:jc w:val="left"/>
              <w:rPr>
                <w:sz w:val="24"/>
              </w:rPr>
            </w:pPr>
            <w:r>
              <w:rPr>
                <w:rFonts w:hint="eastAsia"/>
                <w:sz w:val="24"/>
              </w:rPr>
              <w:t>--</w:t>
            </w:r>
          </w:p>
        </w:tc>
        <w:tc>
          <w:tcPr>
            <w:tcW w:w="1617" w:type="dxa"/>
            <w:vAlign w:val="center"/>
          </w:tcPr>
          <w:p w14:paraId="2787F442" w14:textId="01EA40C3" w:rsidR="00954CE4" w:rsidRDefault="00E140C5" w:rsidP="00BA3AAC">
            <w:pPr>
              <w:jc w:val="left"/>
              <w:rPr>
                <w:sz w:val="24"/>
              </w:rPr>
            </w:pPr>
            <w:r>
              <w:rPr>
                <w:rFonts w:hint="eastAsia"/>
                <w:sz w:val="24"/>
              </w:rPr>
              <w:t>--</w:t>
            </w:r>
          </w:p>
        </w:tc>
        <w:tc>
          <w:tcPr>
            <w:tcW w:w="875" w:type="dxa"/>
            <w:vAlign w:val="center"/>
          </w:tcPr>
          <w:p w14:paraId="25B2506F" w14:textId="2EA3CEB8" w:rsidR="00954CE4" w:rsidRDefault="00E140C5" w:rsidP="00BA3AAC">
            <w:pPr>
              <w:jc w:val="left"/>
              <w:rPr>
                <w:sz w:val="24"/>
              </w:rPr>
            </w:pPr>
            <w:r>
              <w:rPr>
                <w:rFonts w:hint="eastAsia"/>
                <w:sz w:val="24"/>
              </w:rPr>
              <w:t>--</w:t>
            </w:r>
          </w:p>
        </w:tc>
        <w:tc>
          <w:tcPr>
            <w:tcW w:w="5158" w:type="dxa"/>
            <w:vAlign w:val="center"/>
          </w:tcPr>
          <w:p w14:paraId="44C47E9A" w14:textId="2BFF59F6" w:rsidR="00954CE4" w:rsidRDefault="00E140C5" w:rsidP="00BA3AAC">
            <w:pPr>
              <w:jc w:val="left"/>
              <w:rPr>
                <w:sz w:val="24"/>
              </w:rPr>
            </w:pPr>
            <w:r>
              <w:rPr>
                <w:rFonts w:hint="eastAsia"/>
                <w:sz w:val="24"/>
              </w:rPr>
              <w:t>--</w:t>
            </w:r>
          </w:p>
        </w:tc>
      </w:tr>
    </w:tbl>
    <w:p w14:paraId="1E7B2389" w14:textId="67851E1A" w:rsidR="004C2C9E" w:rsidRDefault="004C2C9E" w:rsidP="004C2C9E"/>
    <w:p w14:paraId="78E0C3BD" w14:textId="77777777" w:rsidR="004C2C9E" w:rsidRDefault="004C2C9E">
      <w:pPr>
        <w:widowControl/>
        <w:jc w:val="left"/>
      </w:pPr>
      <w:r>
        <w:br w:type="page"/>
      </w:r>
    </w:p>
    <w:p w14:paraId="74D70540" w14:textId="6429DFA2" w:rsidR="00FD5CD0" w:rsidRDefault="006D79C8">
      <w:pPr>
        <w:pStyle w:val="1"/>
      </w:pPr>
      <w:bookmarkStart w:id="11" w:name="_Toc492766771"/>
      <w:r>
        <w:rPr>
          <w:rFonts w:hint="eastAsia"/>
        </w:rPr>
        <w:lastRenderedPageBreak/>
        <w:t>可行性研究的前提</w:t>
      </w:r>
      <w:bookmarkEnd w:id="11"/>
    </w:p>
    <w:p w14:paraId="77F16215" w14:textId="77777777" w:rsidR="00FD5CD0" w:rsidRDefault="006D79C8">
      <w:pPr>
        <w:pStyle w:val="2"/>
      </w:pPr>
      <w:bookmarkStart w:id="12" w:name="_要求"/>
      <w:bookmarkStart w:id="13" w:name="_Toc492766772"/>
      <w:bookmarkEnd w:id="12"/>
      <w:r>
        <w:rPr>
          <w:rFonts w:hint="eastAsia"/>
        </w:rPr>
        <w:t>要求</w:t>
      </w:r>
      <w:bookmarkEnd w:id="13"/>
    </w:p>
    <w:p w14:paraId="024CA6F6" w14:textId="77777777" w:rsidR="00096D84" w:rsidRDefault="00096D84" w:rsidP="00096D84">
      <w:pPr>
        <w:pStyle w:val="3"/>
      </w:pPr>
      <w:bookmarkStart w:id="14" w:name="_产品功能"/>
      <w:bookmarkEnd w:id="14"/>
      <w:r>
        <w:rPr>
          <w:rFonts w:hint="eastAsia"/>
        </w:rPr>
        <w:t>产品功能</w:t>
      </w:r>
    </w:p>
    <w:p w14:paraId="51ADCB10" w14:textId="77777777" w:rsidR="00EB71B4" w:rsidRPr="00C571AE" w:rsidRDefault="00EB71B4" w:rsidP="00C571AE">
      <w:pPr>
        <w:ind w:firstLine="420"/>
        <w:rPr>
          <w:sz w:val="24"/>
        </w:rPr>
      </w:pPr>
      <w:r w:rsidRPr="00C571AE">
        <w:rPr>
          <w:rFonts w:hint="eastAsia"/>
          <w:sz w:val="24"/>
        </w:rPr>
        <w:t>产品功能主要包括：数据（文档型）预处理</w:t>
      </w:r>
      <w:r w:rsidR="00C571AE">
        <w:rPr>
          <w:rFonts w:hint="eastAsia"/>
          <w:sz w:val="24"/>
        </w:rPr>
        <w:t>（下称数据预处理）</w:t>
      </w:r>
      <w:r w:rsidR="00CE68D7">
        <w:rPr>
          <w:rFonts w:hint="eastAsia"/>
          <w:sz w:val="24"/>
        </w:rPr>
        <w:t>、数据分析、数据呈现、非文档型</w:t>
      </w:r>
      <w:r w:rsidRPr="00C571AE">
        <w:rPr>
          <w:rFonts w:hint="eastAsia"/>
          <w:sz w:val="24"/>
        </w:rPr>
        <w:t>数据处理、开放性接口设计。</w:t>
      </w:r>
      <w:r w:rsidR="00C571AE" w:rsidRPr="00C571AE">
        <w:rPr>
          <w:rFonts w:hint="eastAsia"/>
          <w:sz w:val="24"/>
        </w:rPr>
        <w:t>以下是详细说明：</w:t>
      </w:r>
    </w:p>
    <w:p w14:paraId="1353F84A" w14:textId="0B12FCB5" w:rsidR="00C571AE" w:rsidRDefault="00C571AE" w:rsidP="00C571AE">
      <w:pPr>
        <w:ind w:firstLine="420"/>
        <w:rPr>
          <w:sz w:val="24"/>
        </w:rPr>
      </w:pPr>
      <w:r>
        <w:rPr>
          <w:rFonts w:hint="eastAsia"/>
          <w:sz w:val="24"/>
        </w:rPr>
        <w:t>数据预处理。作为数据分析的前提，数据预处理需要完成对原始数据的数据清洗</w:t>
      </w:r>
      <w:r w:rsidR="00205C0B">
        <w:rPr>
          <w:rFonts w:hint="eastAsia"/>
          <w:sz w:val="24"/>
        </w:rPr>
        <w:t>以及</w:t>
      </w:r>
      <w:commentRangeStart w:id="15"/>
      <w:r w:rsidR="000D2B8A" w:rsidRPr="006122A3">
        <w:rPr>
          <w:rFonts w:hint="eastAsia"/>
          <w:sz w:val="24"/>
        </w:rPr>
        <w:t>对于数据的在分析前所需要预先的运算</w:t>
      </w:r>
      <w:commentRangeEnd w:id="15"/>
      <w:r w:rsidR="00B16D54" w:rsidRPr="006122A3">
        <w:rPr>
          <w:rStyle w:val="af0"/>
        </w:rPr>
        <w:commentReference w:id="15"/>
      </w:r>
      <w:r w:rsidR="000D2B8A" w:rsidRPr="006122A3">
        <w:rPr>
          <w:rFonts w:hint="eastAsia"/>
          <w:sz w:val="24"/>
        </w:rPr>
        <w:t>。</w:t>
      </w:r>
      <w:r w:rsidR="000D2B8A">
        <w:rPr>
          <w:rFonts w:hint="eastAsia"/>
          <w:sz w:val="24"/>
        </w:rPr>
        <w:t>数据清洗</w:t>
      </w:r>
      <w:r>
        <w:rPr>
          <w:rFonts w:hint="eastAsia"/>
          <w:sz w:val="24"/>
        </w:rPr>
        <w:t>即对</w:t>
      </w:r>
      <w:r w:rsidRPr="009F3160">
        <w:rPr>
          <w:rFonts w:hint="eastAsia"/>
          <w:sz w:val="24"/>
          <w:u w:val="single"/>
        </w:rPr>
        <w:t>文档型数据中的</w:t>
      </w:r>
      <w:r w:rsidR="000D2B8A" w:rsidRPr="009F3160">
        <w:rPr>
          <w:rFonts w:hint="eastAsia"/>
          <w:sz w:val="24"/>
          <w:u w:val="single"/>
        </w:rPr>
        <w:t>缺失值和异常值</w:t>
      </w:r>
      <w:r w:rsidR="000D2B8A">
        <w:rPr>
          <w:rFonts w:hint="eastAsia"/>
          <w:sz w:val="24"/>
        </w:rPr>
        <w:t>，通过适当的算法进行处理，以满足后续数据分析的需要</w:t>
      </w:r>
      <w:r w:rsidR="00ED76D3">
        <w:rPr>
          <w:rFonts w:hint="eastAsia"/>
          <w:sz w:val="24"/>
        </w:rPr>
        <w:t>的过程</w:t>
      </w:r>
      <w:r w:rsidR="000D2B8A">
        <w:rPr>
          <w:rFonts w:hint="eastAsia"/>
          <w:sz w:val="24"/>
        </w:rPr>
        <w:t>；数据所需要的预先的运算是指，为了满足特定的数据分析需要（如：</w:t>
      </w:r>
      <w:r w:rsidR="00FC017A">
        <w:rPr>
          <w:rFonts w:hint="eastAsia"/>
          <w:sz w:val="24"/>
        </w:rPr>
        <w:t>原始数据已知功耗与对应的时间，可以预先运算得出对应的功耗</w:t>
      </w:r>
      <w:r w:rsidR="000D2B8A">
        <w:rPr>
          <w:rFonts w:hint="eastAsia"/>
          <w:sz w:val="24"/>
        </w:rPr>
        <w:t>）</w:t>
      </w:r>
      <w:r w:rsidR="00FC017A">
        <w:rPr>
          <w:rFonts w:hint="eastAsia"/>
          <w:sz w:val="24"/>
        </w:rPr>
        <w:t>，对已知数据进行一定的加工运算以满足后续数据分析需要的过程。</w:t>
      </w:r>
    </w:p>
    <w:p w14:paraId="1768E057" w14:textId="77777777" w:rsidR="00592E93" w:rsidRDefault="00592E93" w:rsidP="00C571AE">
      <w:pPr>
        <w:ind w:firstLine="420"/>
        <w:rPr>
          <w:sz w:val="24"/>
        </w:rPr>
      </w:pPr>
      <w:r>
        <w:rPr>
          <w:rFonts w:hint="eastAsia"/>
          <w:sz w:val="24"/>
        </w:rPr>
        <w:t>数据分析。数据分析是指，对已经通过了数据预处理的数据，使用诸如</w:t>
      </w:r>
      <w:r w:rsidRPr="009F3160">
        <w:rPr>
          <w:rFonts w:hint="eastAsia"/>
          <w:sz w:val="24"/>
          <w:u w:val="single"/>
        </w:rPr>
        <w:t>聚类、回归分析、关联分析等相关算法</w:t>
      </w:r>
      <w:r>
        <w:rPr>
          <w:rFonts w:hint="eastAsia"/>
          <w:sz w:val="24"/>
        </w:rPr>
        <w:t>，对数据进行深入地发掘而获取其中更多的信息和知识的过程。</w:t>
      </w:r>
    </w:p>
    <w:p w14:paraId="2D731896" w14:textId="77777777" w:rsidR="00592E93" w:rsidRDefault="00592E93" w:rsidP="00C571AE">
      <w:pPr>
        <w:ind w:firstLine="420"/>
        <w:rPr>
          <w:sz w:val="24"/>
        </w:rPr>
      </w:pPr>
      <w:r>
        <w:rPr>
          <w:rFonts w:hint="eastAsia"/>
          <w:sz w:val="24"/>
        </w:rPr>
        <w:t>数据呈现。数据呈现即对数据分析的结果，根据其使用的算法，选用合适的方法（例如采用</w:t>
      </w:r>
      <w:r w:rsidRPr="009F3160">
        <w:rPr>
          <w:rFonts w:hint="eastAsia"/>
          <w:sz w:val="24"/>
          <w:u w:val="single"/>
        </w:rPr>
        <w:t>散点图、条形图、和饼图</w:t>
      </w:r>
      <w:r>
        <w:rPr>
          <w:rFonts w:hint="eastAsia"/>
          <w:sz w:val="24"/>
        </w:rPr>
        <w:t>），进行有效的</w:t>
      </w:r>
      <w:r w:rsidRPr="009F3160">
        <w:rPr>
          <w:rFonts w:hint="eastAsia"/>
          <w:sz w:val="24"/>
          <w:u w:val="single"/>
        </w:rPr>
        <w:t>呈现</w:t>
      </w:r>
      <w:r w:rsidR="009F3160">
        <w:rPr>
          <w:rFonts w:hint="eastAsia"/>
          <w:sz w:val="24"/>
          <w:u w:val="single"/>
        </w:rPr>
        <w:t>（例如以可视化的方式呈现）</w:t>
      </w:r>
      <w:r>
        <w:rPr>
          <w:rFonts w:hint="eastAsia"/>
          <w:sz w:val="24"/>
        </w:rPr>
        <w:t>。</w:t>
      </w:r>
    </w:p>
    <w:p w14:paraId="33830810" w14:textId="76DDE671" w:rsidR="00592E93" w:rsidRDefault="00CE68D7" w:rsidP="00C571AE">
      <w:pPr>
        <w:ind w:firstLine="420"/>
        <w:rPr>
          <w:sz w:val="24"/>
        </w:rPr>
      </w:pPr>
      <w:r>
        <w:rPr>
          <w:rFonts w:hint="eastAsia"/>
          <w:sz w:val="24"/>
        </w:rPr>
        <w:t>非文档型</w:t>
      </w:r>
      <w:r w:rsidR="00592E93">
        <w:rPr>
          <w:rFonts w:hint="eastAsia"/>
          <w:sz w:val="24"/>
        </w:rPr>
        <w:t>数据处理。面向机器学习和</w:t>
      </w:r>
      <w:r w:rsidR="00592E93">
        <w:rPr>
          <w:rFonts w:hint="eastAsia"/>
          <w:sz w:val="24"/>
        </w:rPr>
        <w:t>BI</w:t>
      </w:r>
      <w:r w:rsidR="00592E93">
        <w:rPr>
          <w:rFonts w:hint="eastAsia"/>
          <w:sz w:val="24"/>
        </w:rPr>
        <w:t>的数据常常不仅限于文档型数据，而常常包括如</w:t>
      </w:r>
      <w:r w:rsidR="00592E93" w:rsidRPr="005A3CB8">
        <w:rPr>
          <w:rFonts w:hint="eastAsia"/>
          <w:sz w:val="24"/>
          <w:u w:val="single"/>
        </w:rPr>
        <w:t>图像、音频、视频甚至复杂的声光电传感器数据</w:t>
      </w:r>
      <w:r w:rsidR="00592E93">
        <w:rPr>
          <w:rFonts w:hint="eastAsia"/>
          <w:sz w:val="24"/>
        </w:rPr>
        <w:t>，这些数据不能通过简单的数据预处理进行有效地</w:t>
      </w:r>
      <w:r w:rsidR="00205C0B">
        <w:rPr>
          <w:rFonts w:hint="eastAsia"/>
          <w:sz w:val="24"/>
        </w:rPr>
        <w:t>清洗</w:t>
      </w:r>
      <w:r w:rsidR="006122A3">
        <w:rPr>
          <w:rStyle w:val="af0"/>
        </w:rPr>
        <w:commentReference w:id="16"/>
      </w:r>
      <w:r w:rsidR="00592E93">
        <w:rPr>
          <w:rFonts w:hint="eastAsia"/>
          <w:sz w:val="24"/>
        </w:rPr>
        <w:t>和转换，媒体数据处理旨在</w:t>
      </w:r>
      <w:r w:rsidR="00A007A8">
        <w:rPr>
          <w:rFonts w:hint="eastAsia"/>
          <w:sz w:val="24"/>
        </w:rPr>
        <w:t>解决这样的相对复杂的问题（例如处理一个人脸图片数据集中的图片尺寸、图片内容以更加符合对其进行数据分析的需要）。</w:t>
      </w:r>
    </w:p>
    <w:p w14:paraId="44D911EC" w14:textId="77777777" w:rsidR="00F14FE9" w:rsidRPr="00592E93" w:rsidRDefault="00F14FE9" w:rsidP="00C571AE">
      <w:pPr>
        <w:ind w:firstLine="420"/>
        <w:rPr>
          <w:sz w:val="24"/>
        </w:rPr>
      </w:pPr>
      <w:r>
        <w:rPr>
          <w:rFonts w:hint="eastAsia"/>
          <w:sz w:val="24"/>
        </w:rPr>
        <w:t>开放性接口设计。在系统自身功能和稳定性相对完善的情况下，为</w:t>
      </w:r>
      <w:r w:rsidRPr="005A3CB8">
        <w:rPr>
          <w:rFonts w:hint="eastAsia"/>
          <w:sz w:val="24"/>
          <w:u w:val="single"/>
        </w:rPr>
        <w:t>丰富本系统的运作和扩展易用性</w:t>
      </w:r>
      <w:r>
        <w:rPr>
          <w:rFonts w:hint="eastAsia"/>
          <w:sz w:val="24"/>
        </w:rPr>
        <w:t>，对已有的功能进行一定的包装，对外设计一套可以直接使用系统核心组件的过程，即为产品的开放性接口设计。</w:t>
      </w:r>
    </w:p>
    <w:p w14:paraId="569168D8" w14:textId="77777777" w:rsidR="00096D84" w:rsidRDefault="00096D84" w:rsidP="00096D84">
      <w:pPr>
        <w:pStyle w:val="3"/>
      </w:pPr>
      <w:r>
        <w:rPr>
          <w:rFonts w:hint="eastAsia"/>
        </w:rPr>
        <w:t>产品性能</w:t>
      </w:r>
    </w:p>
    <w:p w14:paraId="237005B4" w14:textId="77777777" w:rsidR="00D80966" w:rsidRPr="00D80966" w:rsidRDefault="00D80966" w:rsidP="00D80966">
      <w:pPr>
        <w:ind w:firstLineChars="200" w:firstLine="480"/>
        <w:rPr>
          <w:sz w:val="24"/>
        </w:rPr>
      </w:pPr>
      <w:r>
        <w:rPr>
          <w:rFonts w:hint="eastAsia"/>
          <w:sz w:val="24"/>
        </w:rPr>
        <w:t>除传统的关于产品在一定限制条件下对一定负载能够进行有效的响应外，产品需要对进入系统的大量数据处理、数据分析和接口使用有</w:t>
      </w:r>
      <w:r w:rsidRPr="00D80966">
        <w:rPr>
          <w:rFonts w:hint="eastAsia"/>
          <w:sz w:val="24"/>
          <w:u w:val="single"/>
        </w:rPr>
        <w:t>良好的调度处理能力</w:t>
      </w:r>
      <w:r>
        <w:rPr>
          <w:rFonts w:hint="eastAsia"/>
          <w:sz w:val="24"/>
        </w:rPr>
        <w:t>，需要能够在</w:t>
      </w:r>
      <w:r w:rsidRPr="00D80966">
        <w:rPr>
          <w:rFonts w:hint="eastAsia"/>
          <w:sz w:val="24"/>
          <w:u w:val="single"/>
        </w:rPr>
        <w:t>将要出现高负载的情况下</w:t>
      </w:r>
      <w:r>
        <w:rPr>
          <w:rFonts w:hint="eastAsia"/>
          <w:sz w:val="24"/>
        </w:rPr>
        <w:t>及时告知用户并保证数据的安全性和产品的稳定性。</w:t>
      </w:r>
    </w:p>
    <w:p w14:paraId="1B979F10" w14:textId="77777777" w:rsidR="00096D84" w:rsidRDefault="00096D84" w:rsidP="00096D84">
      <w:pPr>
        <w:pStyle w:val="3"/>
      </w:pPr>
      <w:bookmarkStart w:id="17" w:name="_输入与输出"/>
      <w:bookmarkEnd w:id="17"/>
      <w:r>
        <w:rPr>
          <w:rFonts w:hint="eastAsia"/>
        </w:rPr>
        <w:t>输入与输出</w:t>
      </w:r>
    </w:p>
    <w:p w14:paraId="22BDE608" w14:textId="201FF5A9" w:rsidR="003D3204" w:rsidRPr="003D3204" w:rsidRDefault="003D3204" w:rsidP="003D3204">
      <w:pPr>
        <w:ind w:firstLineChars="200" w:firstLine="480"/>
        <w:rPr>
          <w:sz w:val="24"/>
        </w:rPr>
      </w:pPr>
      <w:r w:rsidRPr="003D3204">
        <w:rPr>
          <w:rFonts w:hint="eastAsia"/>
          <w:sz w:val="24"/>
        </w:rPr>
        <w:t>从全局视角观察，系统的输入是用户给出的</w:t>
      </w:r>
      <w:commentRangeStart w:id="18"/>
      <w:r w:rsidRPr="003D3204">
        <w:rPr>
          <w:rFonts w:hint="eastAsia"/>
          <w:sz w:val="24"/>
        </w:rPr>
        <w:t>一</w:t>
      </w:r>
      <w:r w:rsidR="004A337C">
        <w:rPr>
          <w:rFonts w:hint="eastAsia"/>
          <w:sz w:val="24"/>
        </w:rPr>
        <w:t>份或者多份</w:t>
      </w:r>
      <w:r w:rsidRPr="009F0882">
        <w:rPr>
          <w:rFonts w:hint="eastAsia"/>
          <w:sz w:val="24"/>
          <w:u w:val="single"/>
        </w:rPr>
        <w:t>原始数据</w:t>
      </w:r>
      <w:commentRangeEnd w:id="18"/>
      <w:r w:rsidR="006B7B7F">
        <w:rPr>
          <w:rStyle w:val="af0"/>
        </w:rPr>
        <w:commentReference w:id="18"/>
      </w:r>
      <w:r w:rsidRPr="003D3204">
        <w:rPr>
          <w:rFonts w:hint="eastAsia"/>
          <w:sz w:val="24"/>
        </w:rPr>
        <w:t>，</w:t>
      </w:r>
      <w:r w:rsidR="009F0882">
        <w:rPr>
          <w:rFonts w:hint="eastAsia"/>
          <w:sz w:val="24"/>
        </w:rPr>
        <w:t>输出是</w:t>
      </w:r>
      <w:r w:rsidR="009F0882">
        <w:rPr>
          <w:rFonts w:hint="eastAsia"/>
          <w:sz w:val="24"/>
        </w:rPr>
        <w:lastRenderedPageBreak/>
        <w:t>对于数据</w:t>
      </w:r>
      <w:r w:rsidR="009F0882" w:rsidRPr="00123312">
        <w:rPr>
          <w:rFonts w:hint="eastAsia"/>
          <w:sz w:val="24"/>
          <w:u w:val="single"/>
        </w:rPr>
        <w:t>进行</w:t>
      </w:r>
      <w:commentRangeStart w:id="19"/>
      <w:commentRangeStart w:id="20"/>
      <w:r w:rsidR="009F0882" w:rsidRPr="00123312">
        <w:rPr>
          <w:rFonts w:hint="eastAsia"/>
          <w:sz w:val="24"/>
          <w:u w:val="single"/>
        </w:rPr>
        <w:t>发掘</w:t>
      </w:r>
      <w:commentRangeEnd w:id="19"/>
      <w:r w:rsidR="00DC545D">
        <w:rPr>
          <w:rStyle w:val="af0"/>
        </w:rPr>
        <w:commentReference w:id="19"/>
      </w:r>
      <w:commentRangeEnd w:id="20"/>
      <w:r w:rsidR="004A337C">
        <w:rPr>
          <w:rStyle w:val="af0"/>
        </w:rPr>
        <w:commentReference w:id="20"/>
      </w:r>
      <w:r w:rsidR="00123312" w:rsidRPr="00123312">
        <w:rPr>
          <w:rFonts w:hint="eastAsia"/>
          <w:sz w:val="24"/>
          <w:u w:val="single"/>
        </w:rPr>
        <w:t>而得</w:t>
      </w:r>
      <w:r w:rsidR="009F0882" w:rsidRPr="00123312">
        <w:rPr>
          <w:rFonts w:hint="eastAsia"/>
          <w:sz w:val="24"/>
          <w:u w:val="single"/>
        </w:rPr>
        <w:t>出来的信息和知识</w:t>
      </w:r>
      <w:r w:rsidR="009F0882">
        <w:rPr>
          <w:rFonts w:hint="eastAsia"/>
          <w:sz w:val="24"/>
        </w:rPr>
        <w:t>。</w:t>
      </w:r>
      <w:r w:rsidRPr="003D3204">
        <w:rPr>
          <w:rFonts w:hint="eastAsia"/>
          <w:sz w:val="24"/>
        </w:rPr>
        <w:t>从各个子系统的角度观察，有如下的输入输出关系：</w:t>
      </w:r>
    </w:p>
    <w:p w14:paraId="6A2E83BD" w14:textId="1DC94850" w:rsidR="003D3204" w:rsidRDefault="003D3204" w:rsidP="003D3204">
      <w:pPr>
        <w:ind w:firstLineChars="200" w:firstLine="480"/>
        <w:rPr>
          <w:sz w:val="24"/>
        </w:rPr>
      </w:pPr>
      <w:r w:rsidRPr="003D3204">
        <w:rPr>
          <w:rFonts w:hint="eastAsia"/>
          <w:sz w:val="24"/>
        </w:rPr>
        <w:t>从数据预处理系统</w:t>
      </w:r>
      <w:r w:rsidR="00CE68D7">
        <w:rPr>
          <w:rFonts w:hint="eastAsia"/>
          <w:sz w:val="24"/>
        </w:rPr>
        <w:t>以及非文档型数据处理系统</w:t>
      </w:r>
      <w:r w:rsidRPr="003D3204">
        <w:rPr>
          <w:rFonts w:hint="eastAsia"/>
          <w:sz w:val="24"/>
        </w:rPr>
        <w:t>看，</w:t>
      </w:r>
      <w:bookmarkStart w:id="21" w:name="OLE_LINK1"/>
      <w:bookmarkStart w:id="22" w:name="OLE_LINK2"/>
      <w:bookmarkStart w:id="23" w:name="OLE_LINK3"/>
      <w:r w:rsidR="004A337C">
        <w:rPr>
          <w:rFonts w:hint="eastAsia"/>
          <w:sz w:val="24"/>
        </w:rPr>
        <w:t>以用户提供的</w:t>
      </w:r>
      <w:commentRangeStart w:id="24"/>
      <w:commentRangeStart w:id="25"/>
      <w:r w:rsidR="00A13446" w:rsidRPr="00123312">
        <w:rPr>
          <w:rFonts w:hint="eastAsia"/>
          <w:sz w:val="24"/>
          <w:u w:val="single"/>
        </w:rPr>
        <w:t>数据源（如</w:t>
      </w:r>
      <w:r w:rsidR="00CE68D7">
        <w:rPr>
          <w:rFonts w:hint="eastAsia"/>
          <w:sz w:val="24"/>
          <w:u w:val="single"/>
        </w:rPr>
        <w:t>文档型的</w:t>
      </w:r>
      <w:r w:rsidR="00A13446" w:rsidRPr="00123312">
        <w:rPr>
          <w:rFonts w:hint="eastAsia"/>
          <w:sz w:val="24"/>
          <w:u w:val="single"/>
        </w:rPr>
        <w:t>Excel</w:t>
      </w:r>
      <w:r w:rsidR="00A13446" w:rsidRPr="00123312">
        <w:rPr>
          <w:rFonts w:hint="eastAsia"/>
          <w:sz w:val="24"/>
          <w:u w:val="single"/>
        </w:rPr>
        <w:t>、</w:t>
      </w:r>
      <w:r w:rsidR="00A13446" w:rsidRPr="00123312">
        <w:rPr>
          <w:rFonts w:hint="eastAsia"/>
          <w:sz w:val="24"/>
          <w:u w:val="single"/>
        </w:rPr>
        <w:t>CSV</w:t>
      </w:r>
      <w:r w:rsidR="00CE68D7">
        <w:rPr>
          <w:rFonts w:hint="eastAsia"/>
          <w:sz w:val="24"/>
          <w:u w:val="single"/>
        </w:rPr>
        <w:t>文件和</w:t>
      </w:r>
      <w:r w:rsidR="00A13446" w:rsidRPr="00123312">
        <w:rPr>
          <w:rFonts w:hint="eastAsia"/>
          <w:sz w:val="24"/>
          <w:u w:val="single"/>
        </w:rPr>
        <w:t>DB</w:t>
      </w:r>
      <w:r w:rsidR="00CE68D7">
        <w:rPr>
          <w:rFonts w:hint="eastAsia"/>
          <w:sz w:val="24"/>
          <w:u w:val="single"/>
        </w:rPr>
        <w:t>连接，非文档型的图像和声音文件</w:t>
      </w:r>
      <w:r w:rsidR="00A13446" w:rsidRPr="00123312">
        <w:rPr>
          <w:rFonts w:hint="eastAsia"/>
          <w:sz w:val="24"/>
          <w:u w:val="single"/>
        </w:rPr>
        <w:t>）</w:t>
      </w:r>
      <w:r w:rsidR="00A13446">
        <w:rPr>
          <w:rFonts w:hint="eastAsia"/>
          <w:sz w:val="24"/>
        </w:rPr>
        <w:t>作为输入，</w:t>
      </w:r>
      <w:r w:rsidR="004A337C">
        <w:rPr>
          <w:rFonts w:hint="eastAsia"/>
          <w:sz w:val="24"/>
        </w:rPr>
        <w:t>以</w:t>
      </w:r>
      <w:r w:rsidR="00A13446">
        <w:rPr>
          <w:rFonts w:hint="eastAsia"/>
          <w:sz w:val="24"/>
        </w:rPr>
        <w:t>处理后的</w:t>
      </w:r>
      <w:r w:rsidR="00A13446" w:rsidRPr="00123312">
        <w:rPr>
          <w:rFonts w:hint="eastAsia"/>
          <w:sz w:val="24"/>
          <w:u w:val="single"/>
        </w:rPr>
        <w:t>规范化的结构化数据</w:t>
      </w:r>
      <w:r w:rsidR="004A337C">
        <w:rPr>
          <w:rFonts w:hint="eastAsia"/>
          <w:sz w:val="24"/>
          <w:u w:val="single"/>
        </w:rPr>
        <w:t>集（文档型数据）或特征值、</w:t>
      </w:r>
      <w:r w:rsidR="00BD167F">
        <w:rPr>
          <w:rFonts w:hint="eastAsia"/>
          <w:sz w:val="24"/>
          <w:u w:val="single"/>
        </w:rPr>
        <w:t>非文档型数据集（非文档型数据</w:t>
      </w:r>
      <w:r w:rsidR="00CE68D7">
        <w:rPr>
          <w:rFonts w:hint="eastAsia"/>
          <w:sz w:val="24"/>
          <w:u w:val="single"/>
        </w:rPr>
        <w:t>）</w:t>
      </w:r>
      <w:r w:rsidR="00A13446">
        <w:rPr>
          <w:rFonts w:hint="eastAsia"/>
          <w:sz w:val="24"/>
        </w:rPr>
        <w:t>作为输出。</w:t>
      </w:r>
      <w:commentRangeEnd w:id="24"/>
      <w:r w:rsidR="00746C64">
        <w:rPr>
          <w:rStyle w:val="af0"/>
        </w:rPr>
        <w:commentReference w:id="24"/>
      </w:r>
      <w:bookmarkEnd w:id="21"/>
      <w:bookmarkEnd w:id="22"/>
      <w:bookmarkEnd w:id="23"/>
      <w:commentRangeEnd w:id="25"/>
      <w:r w:rsidR="00FE6FF8">
        <w:rPr>
          <w:rStyle w:val="af0"/>
        </w:rPr>
        <w:commentReference w:id="25"/>
      </w:r>
    </w:p>
    <w:p w14:paraId="1580EAC4" w14:textId="77777777" w:rsidR="00A13446" w:rsidRDefault="00A13446" w:rsidP="003D3204">
      <w:pPr>
        <w:ind w:firstLineChars="200" w:firstLine="480"/>
        <w:rPr>
          <w:sz w:val="24"/>
        </w:rPr>
      </w:pPr>
      <w:r>
        <w:rPr>
          <w:rFonts w:hint="eastAsia"/>
          <w:sz w:val="24"/>
        </w:rPr>
        <w:t>从数据分析的角度看，</w:t>
      </w:r>
      <w:r w:rsidRPr="00123312">
        <w:rPr>
          <w:rFonts w:hint="eastAsia"/>
          <w:sz w:val="24"/>
          <w:u w:val="single"/>
        </w:rPr>
        <w:t>预处理后的</w:t>
      </w:r>
      <w:r w:rsidR="005C38C9" w:rsidRPr="00123312">
        <w:rPr>
          <w:rFonts w:hint="eastAsia"/>
          <w:sz w:val="24"/>
          <w:u w:val="single"/>
        </w:rPr>
        <w:t>结构化数据</w:t>
      </w:r>
      <w:r w:rsidR="005C38C9">
        <w:rPr>
          <w:rFonts w:hint="eastAsia"/>
          <w:sz w:val="24"/>
        </w:rPr>
        <w:t>作为输入，通过</w:t>
      </w:r>
      <w:r w:rsidR="005C38C9" w:rsidRPr="00123312">
        <w:rPr>
          <w:rFonts w:hint="eastAsia"/>
          <w:sz w:val="24"/>
          <w:u w:val="single"/>
        </w:rPr>
        <w:t>一定算法得出的结果、结论</w:t>
      </w:r>
      <w:r w:rsidR="005C38C9">
        <w:rPr>
          <w:rFonts w:hint="eastAsia"/>
          <w:sz w:val="24"/>
        </w:rPr>
        <w:t>作为输出。</w:t>
      </w:r>
    </w:p>
    <w:p w14:paraId="0DBB1369" w14:textId="77777777" w:rsidR="005C38C9" w:rsidRDefault="005C38C9" w:rsidP="003D3204">
      <w:pPr>
        <w:ind w:firstLineChars="200" w:firstLine="480"/>
        <w:rPr>
          <w:sz w:val="24"/>
        </w:rPr>
      </w:pPr>
      <w:r>
        <w:rPr>
          <w:rFonts w:hint="eastAsia"/>
          <w:sz w:val="24"/>
        </w:rPr>
        <w:t>从数据呈现看，</w:t>
      </w:r>
      <w:r w:rsidRPr="00123312">
        <w:rPr>
          <w:rFonts w:hint="eastAsia"/>
          <w:sz w:val="24"/>
          <w:u w:val="single"/>
        </w:rPr>
        <w:t>数据分析的结果</w:t>
      </w:r>
      <w:r>
        <w:rPr>
          <w:rFonts w:hint="eastAsia"/>
          <w:sz w:val="24"/>
        </w:rPr>
        <w:t>作为数据呈现的输入，多样的</w:t>
      </w:r>
      <w:r w:rsidRPr="00123312">
        <w:rPr>
          <w:rFonts w:hint="eastAsia"/>
          <w:sz w:val="24"/>
          <w:u w:val="single"/>
        </w:rPr>
        <w:t>数据图表、文字表达</w:t>
      </w:r>
      <w:r>
        <w:rPr>
          <w:rFonts w:hint="eastAsia"/>
          <w:sz w:val="24"/>
        </w:rPr>
        <w:t>作为输出。</w:t>
      </w:r>
    </w:p>
    <w:p w14:paraId="5CE44B14" w14:textId="77777777" w:rsidR="005C38C9" w:rsidRPr="003D3204" w:rsidRDefault="005C38C9" w:rsidP="003D3204">
      <w:pPr>
        <w:ind w:firstLineChars="200" w:firstLine="480"/>
        <w:rPr>
          <w:sz w:val="24"/>
        </w:rPr>
      </w:pPr>
      <w:r>
        <w:rPr>
          <w:rFonts w:hint="eastAsia"/>
          <w:sz w:val="24"/>
        </w:rPr>
        <w:t>从开放性接口看，使用接口的系统</w:t>
      </w:r>
      <w:r w:rsidR="00123312">
        <w:rPr>
          <w:rFonts w:hint="eastAsia"/>
          <w:sz w:val="24"/>
        </w:rPr>
        <w:t>所</w:t>
      </w:r>
      <w:r w:rsidRPr="00123312">
        <w:rPr>
          <w:rFonts w:hint="eastAsia"/>
          <w:sz w:val="24"/>
          <w:u w:val="single"/>
        </w:rPr>
        <w:t>传入的命令和参数</w:t>
      </w:r>
      <w:r>
        <w:rPr>
          <w:rFonts w:hint="eastAsia"/>
          <w:sz w:val="24"/>
        </w:rPr>
        <w:t>作为输入，根据被调用的接口而返回的</w:t>
      </w:r>
      <w:r w:rsidRPr="00123312">
        <w:rPr>
          <w:rFonts w:hint="eastAsia"/>
          <w:sz w:val="24"/>
          <w:u w:val="single"/>
        </w:rPr>
        <w:t>数据（如</w:t>
      </w:r>
      <w:r w:rsidRPr="00123312">
        <w:rPr>
          <w:rFonts w:hint="eastAsia"/>
          <w:sz w:val="24"/>
          <w:u w:val="single"/>
        </w:rPr>
        <w:t>JSON</w:t>
      </w:r>
      <w:r w:rsidRPr="00123312">
        <w:rPr>
          <w:rFonts w:hint="eastAsia"/>
          <w:sz w:val="24"/>
          <w:u w:val="single"/>
        </w:rPr>
        <w:t>、</w:t>
      </w:r>
      <w:r w:rsidRPr="00123312">
        <w:rPr>
          <w:rFonts w:hint="eastAsia"/>
          <w:sz w:val="24"/>
          <w:u w:val="single"/>
        </w:rPr>
        <w:t>URL</w:t>
      </w:r>
      <w:r w:rsidRPr="00123312">
        <w:rPr>
          <w:rFonts w:hint="eastAsia"/>
          <w:sz w:val="24"/>
          <w:u w:val="single"/>
        </w:rPr>
        <w:t>、状态码等）</w:t>
      </w:r>
      <w:r>
        <w:rPr>
          <w:rFonts w:hint="eastAsia"/>
          <w:sz w:val="24"/>
        </w:rPr>
        <w:t>作为输出。</w:t>
      </w:r>
    </w:p>
    <w:p w14:paraId="3D21375A" w14:textId="77777777" w:rsidR="00096D84" w:rsidRDefault="00096D84" w:rsidP="00096D84">
      <w:pPr>
        <w:pStyle w:val="3"/>
      </w:pPr>
      <w:bookmarkStart w:id="26" w:name="_基本数据流程与处理流程"/>
      <w:bookmarkStart w:id="27" w:name="_Hlk492760235"/>
      <w:bookmarkEnd w:id="26"/>
      <w:r>
        <w:rPr>
          <w:rFonts w:hint="eastAsia"/>
        </w:rPr>
        <w:t>基本数据流程与处理流程</w:t>
      </w:r>
    </w:p>
    <w:bookmarkEnd w:id="27"/>
    <w:p w14:paraId="3E553F8D" w14:textId="5D9320A2" w:rsidR="00B368B7" w:rsidRDefault="00FE6FF8" w:rsidP="00B368B7">
      <w:r>
        <w:object w:dxaOrig="12091" w:dyaOrig="5003" w14:anchorId="6B766F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71.75pt" o:ole="">
            <v:imagedata r:id="rId35" o:title=""/>
          </v:shape>
          <o:OLEObject Type="Embed" ProgID="Visio.Drawing.15" ShapeID="_x0000_i1025" DrawAspect="Content" ObjectID="_1566552310" r:id="rId36"/>
        </w:object>
      </w:r>
      <w:r w:rsidR="00094EF4">
        <w:rPr>
          <w:rStyle w:val="af0"/>
        </w:rPr>
        <w:commentReference w:id="28"/>
      </w:r>
      <w:r>
        <w:rPr>
          <w:rStyle w:val="af0"/>
        </w:rPr>
        <w:commentReference w:id="29"/>
      </w:r>
    </w:p>
    <w:p w14:paraId="6773E57A" w14:textId="77777777" w:rsidR="00B368B7" w:rsidRDefault="00B368B7" w:rsidP="00B368B7">
      <w:pPr>
        <w:pStyle w:val="ae"/>
        <w:numPr>
          <w:ilvl w:val="0"/>
          <w:numId w:val="30"/>
        </w:numPr>
        <w:ind w:firstLineChars="0"/>
        <w:jc w:val="center"/>
        <w:rPr>
          <w:sz w:val="18"/>
          <w:szCs w:val="18"/>
        </w:rPr>
      </w:pPr>
      <w:bookmarkStart w:id="30" w:name="_Hlk492753045"/>
      <w:r>
        <w:rPr>
          <w:rFonts w:hint="eastAsia"/>
          <w:sz w:val="18"/>
          <w:szCs w:val="18"/>
        </w:rPr>
        <w:t>基本数据流</w:t>
      </w:r>
      <w:bookmarkEnd w:id="30"/>
      <w:r>
        <w:rPr>
          <w:rFonts w:hint="eastAsia"/>
          <w:sz w:val="18"/>
          <w:szCs w:val="18"/>
        </w:rPr>
        <w:t>程和处理流程</w:t>
      </w:r>
    </w:p>
    <w:p w14:paraId="643770AE" w14:textId="77745E0F" w:rsidR="00B368B7" w:rsidRPr="00B368B7" w:rsidRDefault="00B368B7" w:rsidP="00E6013C">
      <w:pPr>
        <w:ind w:firstLineChars="200" w:firstLine="480"/>
        <w:rPr>
          <w:sz w:val="24"/>
        </w:rPr>
      </w:pPr>
      <w:r>
        <w:rPr>
          <w:rFonts w:hint="eastAsia"/>
          <w:sz w:val="24"/>
        </w:rPr>
        <w:t>由图</w:t>
      </w:r>
      <w:r>
        <w:rPr>
          <w:rFonts w:hint="eastAsia"/>
          <w:sz w:val="24"/>
        </w:rPr>
        <w:t>1</w:t>
      </w:r>
      <w:r>
        <w:rPr>
          <w:rFonts w:hint="eastAsia"/>
          <w:sz w:val="24"/>
        </w:rPr>
        <w:t>所示，整个系统的工作流程根据</w:t>
      </w:r>
      <w:r w:rsidR="004A55ED">
        <w:rPr>
          <w:rFonts w:hint="eastAsia"/>
          <w:sz w:val="24"/>
        </w:rPr>
        <w:t>请求来源的不同，可以分为由</w:t>
      </w:r>
      <w:r w:rsidR="004A55ED" w:rsidRPr="00770A96">
        <w:rPr>
          <w:rFonts w:hint="eastAsia"/>
          <w:sz w:val="24"/>
          <w:u w:val="single"/>
        </w:rPr>
        <w:t>系统内部请求所导向的</w:t>
      </w:r>
      <w:r w:rsidR="004A55ED">
        <w:rPr>
          <w:rFonts w:hint="eastAsia"/>
          <w:sz w:val="24"/>
        </w:rPr>
        <w:t>基础性功能处理路径和由外部系统调用开放</w:t>
      </w:r>
      <w:r w:rsidR="004A55ED">
        <w:rPr>
          <w:rFonts w:hint="eastAsia"/>
          <w:sz w:val="24"/>
        </w:rPr>
        <w:t>API</w:t>
      </w:r>
      <w:r w:rsidR="004A55ED">
        <w:rPr>
          <w:rFonts w:hint="eastAsia"/>
          <w:sz w:val="24"/>
        </w:rPr>
        <w:t>进而</w:t>
      </w:r>
      <w:r w:rsidR="00770A96" w:rsidRPr="00770A96">
        <w:rPr>
          <w:rFonts w:hint="eastAsia"/>
          <w:sz w:val="24"/>
          <w:u w:val="single"/>
        </w:rPr>
        <w:t>相对</w:t>
      </w:r>
      <w:r w:rsidR="004A55ED" w:rsidRPr="00770A96">
        <w:rPr>
          <w:rFonts w:hint="eastAsia"/>
          <w:sz w:val="24"/>
          <w:u w:val="single"/>
        </w:rPr>
        <w:t>独立</w:t>
      </w:r>
      <w:r w:rsidR="004A55ED">
        <w:rPr>
          <w:rFonts w:hint="eastAsia"/>
          <w:sz w:val="24"/>
        </w:rPr>
        <w:t>使用基础性功能的</w:t>
      </w:r>
      <w:r w:rsidR="00860A26">
        <w:rPr>
          <w:rFonts w:hint="eastAsia"/>
          <w:sz w:val="24"/>
        </w:rPr>
        <w:t>处理路径。</w:t>
      </w:r>
      <w:r w:rsidR="00D84AD8">
        <w:rPr>
          <w:rFonts w:hint="eastAsia"/>
          <w:sz w:val="24"/>
        </w:rPr>
        <w:t>需要进一步说明的是，</w:t>
      </w:r>
      <w:r w:rsidR="00FE6FF8">
        <w:rPr>
          <w:rFonts w:hint="eastAsia"/>
          <w:sz w:val="24"/>
        </w:rPr>
        <w:t>在系统视角（全局视角）看</w:t>
      </w:r>
      <w:r w:rsidR="00FE6FF8">
        <w:rPr>
          <w:rFonts w:hint="eastAsia"/>
          <w:sz w:val="24"/>
        </w:rPr>
        <w:t>,</w:t>
      </w:r>
      <w:r w:rsidR="00D84AD8">
        <w:rPr>
          <w:rFonts w:hint="eastAsia"/>
          <w:sz w:val="24"/>
        </w:rPr>
        <w:t>基础性功能应当按照路径一步一步进行</w:t>
      </w:r>
      <w:r w:rsidR="00571B8C">
        <w:rPr>
          <w:rFonts w:hint="eastAsia"/>
          <w:sz w:val="24"/>
        </w:rPr>
        <w:t>（由于数据的输入输出存在着一定的依赖关系，见</w:t>
      </w:r>
      <w:hyperlink w:anchor="_输入与输出" w:history="1">
        <w:r w:rsidR="00571B8C" w:rsidRPr="00571B8C">
          <w:rPr>
            <w:rStyle w:val="a3"/>
            <w:rFonts w:hint="eastAsia"/>
            <w:sz w:val="24"/>
          </w:rPr>
          <w:t>2.1.3</w:t>
        </w:r>
        <w:r w:rsidR="00FE6FF8">
          <w:rPr>
            <w:rStyle w:val="a3"/>
            <w:rFonts w:hint="eastAsia"/>
            <w:sz w:val="24"/>
          </w:rPr>
          <w:t>输</w:t>
        </w:r>
        <w:r w:rsidR="00571B8C" w:rsidRPr="00571B8C">
          <w:rPr>
            <w:rStyle w:val="a3"/>
            <w:rFonts w:hint="eastAsia"/>
            <w:sz w:val="24"/>
          </w:rPr>
          <w:t>入与输出</w:t>
        </w:r>
      </w:hyperlink>
      <w:r w:rsidR="00571B8C">
        <w:rPr>
          <w:rFonts w:hint="eastAsia"/>
          <w:sz w:val="24"/>
        </w:rPr>
        <w:t>）</w:t>
      </w:r>
      <w:r w:rsidR="00D84AD8">
        <w:rPr>
          <w:rFonts w:hint="eastAsia"/>
          <w:sz w:val="24"/>
        </w:rPr>
        <w:t>，才能够作为一次完整的数据处理，而相对比之下，调用开放性</w:t>
      </w:r>
      <w:r w:rsidR="00D84AD8">
        <w:rPr>
          <w:rFonts w:hint="eastAsia"/>
          <w:sz w:val="24"/>
        </w:rPr>
        <w:t>API</w:t>
      </w:r>
      <w:r w:rsidR="00D84AD8">
        <w:rPr>
          <w:rFonts w:hint="eastAsia"/>
          <w:sz w:val="24"/>
        </w:rPr>
        <w:t>的过程可以独立使用基础性功能中的</w:t>
      </w:r>
      <w:r w:rsidR="001D27A0">
        <w:rPr>
          <w:rFonts w:hint="eastAsia"/>
          <w:sz w:val="24"/>
        </w:rPr>
        <w:t>任何一个模块，</w:t>
      </w:r>
      <w:commentRangeStart w:id="31"/>
      <w:commentRangeStart w:id="32"/>
      <w:r w:rsidR="001D27A0">
        <w:rPr>
          <w:rFonts w:hint="eastAsia"/>
          <w:sz w:val="24"/>
        </w:rPr>
        <w:t>在使用后可以立即结束整个数据处理流程。</w:t>
      </w:r>
      <w:commentRangeEnd w:id="31"/>
      <w:r w:rsidR="00094EF4">
        <w:rPr>
          <w:rStyle w:val="af0"/>
        </w:rPr>
        <w:commentReference w:id="31"/>
      </w:r>
      <w:commentRangeEnd w:id="32"/>
      <w:r w:rsidR="00767F03">
        <w:rPr>
          <w:rStyle w:val="af0"/>
        </w:rPr>
        <w:commentReference w:id="32"/>
      </w:r>
      <w:ins w:id="33" w:author="Arvin Si.Chuan" w:date="2017-09-08T08:05:00Z">
        <w:r w:rsidR="00FE6FF8">
          <w:rPr>
            <w:rFonts w:hint="eastAsia"/>
            <w:sz w:val="24"/>
          </w:rPr>
          <w:t>而从每一个独立的子系统视角看，</w:t>
        </w:r>
      </w:ins>
      <w:ins w:id="34" w:author="Arvin Si.Chuan" w:date="2017-09-08T08:06:00Z">
        <w:r w:rsidR="002C2DD3">
          <w:rPr>
            <w:rFonts w:hint="eastAsia"/>
            <w:sz w:val="24"/>
          </w:rPr>
          <w:t>子系统可以独立于其他系统完成其自身的功能，而不受制于其他子系统</w:t>
        </w:r>
      </w:ins>
      <w:ins w:id="35" w:author="Arvin Si.Chuan" w:date="2017-09-08T08:07:00Z">
        <w:r w:rsidR="002C2DD3">
          <w:rPr>
            <w:rFonts w:hint="eastAsia"/>
            <w:sz w:val="24"/>
          </w:rPr>
          <w:t>，在整个系统的实现中，可以选择性对系统内开放单个子系统的独立性功能。简而言之，</w:t>
        </w:r>
      </w:ins>
      <w:ins w:id="36" w:author="Arvin Si.Chuan" w:date="2017-09-08T08:08:00Z">
        <w:r w:rsidR="002C2DD3">
          <w:rPr>
            <w:rFonts w:hint="eastAsia"/>
            <w:sz w:val="24"/>
          </w:rPr>
          <w:t>要处理一整套数据处理任务，是需要各个子系统协同工作，缺一不可，但是，用户可以灵活地根据需要单独使用其中的一个部分；</w:t>
        </w:r>
      </w:ins>
      <w:ins w:id="37" w:author="Arvin Si.Chuan" w:date="2017-09-08T08:09:00Z">
        <w:r w:rsidR="002C2DD3">
          <w:rPr>
            <w:rFonts w:hint="eastAsia"/>
            <w:sz w:val="24"/>
          </w:rPr>
          <w:t>与此同时，相对与系统内部，为外部调用本产品的系统提供服务的开放性</w:t>
        </w:r>
      </w:ins>
      <w:ins w:id="38" w:author="Arvin Si.Chuan" w:date="2017-09-08T08:10:00Z">
        <w:r w:rsidR="002C2DD3">
          <w:rPr>
            <w:rFonts w:hint="eastAsia"/>
            <w:sz w:val="24"/>
          </w:rPr>
          <w:t>API</w:t>
        </w:r>
        <w:r w:rsidR="002C2DD3">
          <w:rPr>
            <w:rFonts w:hint="eastAsia"/>
            <w:sz w:val="24"/>
          </w:rPr>
          <w:t>则是直接工作在单个的独立的子系统中的</w:t>
        </w:r>
      </w:ins>
      <w:ins w:id="39" w:author="Arvin Si.Chuan" w:date="2017-09-08T08:11:00Z">
        <w:r w:rsidR="002C2DD3">
          <w:rPr>
            <w:rFonts w:hint="eastAsia"/>
            <w:sz w:val="24"/>
          </w:rPr>
          <w:t>，子系统之间的联系是需要外部调用者负责的</w:t>
        </w:r>
      </w:ins>
      <w:ins w:id="40" w:author="Arvin Si.Chuan" w:date="2017-09-08T08:10:00Z">
        <w:r w:rsidR="002C2DD3">
          <w:rPr>
            <w:rFonts w:hint="eastAsia"/>
            <w:sz w:val="24"/>
          </w:rPr>
          <w:t>。</w:t>
        </w:r>
      </w:ins>
      <w:r w:rsidR="00FE6FF8" w:rsidRPr="00B368B7">
        <w:rPr>
          <w:sz w:val="24"/>
        </w:rPr>
        <w:t xml:space="preserve"> </w:t>
      </w:r>
    </w:p>
    <w:p w14:paraId="3DEAAA9D" w14:textId="77777777" w:rsidR="00096D84" w:rsidRDefault="00096D84" w:rsidP="00096D84">
      <w:pPr>
        <w:pStyle w:val="3"/>
      </w:pPr>
      <w:r>
        <w:rPr>
          <w:rFonts w:hint="eastAsia"/>
        </w:rPr>
        <w:lastRenderedPageBreak/>
        <w:t>安全与保密要求</w:t>
      </w:r>
    </w:p>
    <w:p w14:paraId="6EA015FC" w14:textId="77777777" w:rsidR="009206DB" w:rsidRPr="005722A4" w:rsidRDefault="009206DB" w:rsidP="005722A4">
      <w:pPr>
        <w:ind w:firstLineChars="200" w:firstLine="480"/>
        <w:rPr>
          <w:sz w:val="24"/>
        </w:rPr>
      </w:pPr>
      <w:r w:rsidRPr="005722A4">
        <w:rPr>
          <w:rFonts w:hint="eastAsia"/>
          <w:sz w:val="24"/>
        </w:rPr>
        <w:t>安全性与保密要求在产品中主要表现为两个方面，一是对用户自身使用系统（下称</w:t>
      </w:r>
      <w:r w:rsidR="0075001E" w:rsidRPr="005722A4">
        <w:rPr>
          <w:rFonts w:hint="eastAsia"/>
          <w:sz w:val="24"/>
        </w:rPr>
        <w:t>：</w:t>
      </w:r>
      <w:r w:rsidRPr="00DE1490">
        <w:rPr>
          <w:rFonts w:hint="eastAsia"/>
          <w:sz w:val="24"/>
          <w:u w:val="single"/>
        </w:rPr>
        <w:t>用户导向的安全</w:t>
      </w:r>
      <w:r w:rsidRPr="005722A4">
        <w:rPr>
          <w:rFonts w:hint="eastAsia"/>
          <w:sz w:val="24"/>
        </w:rPr>
        <w:t>）的用户名、密码、邮箱、使用记录和</w:t>
      </w:r>
      <w:r w:rsidRPr="005722A4">
        <w:rPr>
          <w:rFonts w:hint="eastAsia"/>
          <w:sz w:val="24"/>
        </w:rPr>
        <w:t>Cookie</w:t>
      </w:r>
      <w:r w:rsidRPr="005722A4">
        <w:rPr>
          <w:rFonts w:hint="eastAsia"/>
          <w:sz w:val="24"/>
        </w:rPr>
        <w:t>信息的安全保障</w:t>
      </w:r>
      <w:r w:rsidR="007F074B">
        <w:rPr>
          <w:rFonts w:hint="eastAsia"/>
          <w:sz w:val="24"/>
        </w:rPr>
        <w:t>和系统数据的故障转储处理</w:t>
      </w:r>
      <w:r w:rsidRPr="005722A4">
        <w:rPr>
          <w:rFonts w:hint="eastAsia"/>
          <w:sz w:val="24"/>
        </w:rPr>
        <w:t>，另一方面是对于用户投入到产品中的数据（下称</w:t>
      </w:r>
      <w:r w:rsidR="0075001E" w:rsidRPr="005722A4">
        <w:rPr>
          <w:rFonts w:hint="eastAsia"/>
          <w:sz w:val="24"/>
        </w:rPr>
        <w:t>：</w:t>
      </w:r>
      <w:r w:rsidRPr="00DE1490">
        <w:rPr>
          <w:rFonts w:hint="eastAsia"/>
          <w:sz w:val="24"/>
          <w:u w:val="single"/>
        </w:rPr>
        <w:t>数据导向的安全</w:t>
      </w:r>
      <w:r w:rsidRPr="005722A4">
        <w:rPr>
          <w:rFonts w:hint="eastAsia"/>
          <w:sz w:val="24"/>
        </w:rPr>
        <w:t>）的安全性保证。</w:t>
      </w:r>
    </w:p>
    <w:p w14:paraId="0E78534B" w14:textId="77777777" w:rsidR="009206DB" w:rsidRDefault="005722A4" w:rsidP="005722A4">
      <w:pPr>
        <w:ind w:firstLineChars="200" w:firstLine="480"/>
        <w:rPr>
          <w:sz w:val="24"/>
        </w:rPr>
      </w:pPr>
      <w:r w:rsidRPr="005722A4">
        <w:rPr>
          <w:rFonts w:hint="eastAsia"/>
          <w:sz w:val="24"/>
        </w:rPr>
        <w:t>用户导向的安全。</w:t>
      </w:r>
      <w:r w:rsidR="00BC3363">
        <w:rPr>
          <w:rFonts w:hint="eastAsia"/>
          <w:sz w:val="24"/>
        </w:rPr>
        <w:t>用户在使用产品期间（包括非在场情况，即处于对系统并非实时操作的状态）的数据，需要设计严格的安全与保密机制，包括</w:t>
      </w:r>
      <w:r w:rsidR="00BC3363" w:rsidRPr="002F4030">
        <w:rPr>
          <w:rFonts w:hint="eastAsia"/>
          <w:sz w:val="24"/>
          <w:u w:val="single"/>
        </w:rPr>
        <w:t>用</w:t>
      </w:r>
      <w:r w:rsidR="00BC3363" w:rsidRPr="0041085E">
        <w:rPr>
          <w:rFonts w:hint="eastAsia"/>
          <w:sz w:val="24"/>
          <w:u w:val="single"/>
        </w:rPr>
        <w:t>户信息和使用记录的保存与读取、使用系统的安全验证、中止使用系统（停止服务与完全注销</w:t>
      </w:r>
      <w:r w:rsidR="00BC3363" w:rsidRPr="0041085E">
        <w:rPr>
          <w:rFonts w:hint="eastAsia"/>
          <w:sz w:val="24"/>
          <w:u w:val="single"/>
        </w:rPr>
        <w:t>&lt;</w:t>
      </w:r>
      <w:r w:rsidR="00BC3363" w:rsidRPr="0041085E">
        <w:rPr>
          <w:rFonts w:hint="eastAsia"/>
          <w:sz w:val="24"/>
          <w:u w:val="single"/>
        </w:rPr>
        <w:t>非退出登录</w:t>
      </w:r>
      <w:r w:rsidR="00BC3363" w:rsidRPr="0041085E">
        <w:rPr>
          <w:rFonts w:hint="eastAsia"/>
          <w:sz w:val="24"/>
          <w:u w:val="single"/>
        </w:rPr>
        <w:t>&gt;</w:t>
      </w:r>
      <w:r w:rsidR="00BC3363" w:rsidRPr="0041085E">
        <w:rPr>
          <w:rFonts w:hint="eastAsia"/>
          <w:sz w:val="24"/>
          <w:u w:val="single"/>
        </w:rPr>
        <w:t>用户）的功能</w:t>
      </w:r>
      <w:r w:rsidR="003055E8" w:rsidRPr="0041085E">
        <w:rPr>
          <w:rFonts w:hint="eastAsia"/>
          <w:sz w:val="24"/>
          <w:u w:val="single"/>
        </w:rPr>
        <w:t>、</w:t>
      </w:r>
      <w:r w:rsidR="00BC3363" w:rsidRPr="0041085E">
        <w:rPr>
          <w:rFonts w:hint="eastAsia"/>
          <w:sz w:val="24"/>
          <w:u w:val="single"/>
        </w:rPr>
        <w:t>在客户端使用</w:t>
      </w:r>
      <w:r w:rsidR="00BC3363" w:rsidRPr="0041085E">
        <w:rPr>
          <w:rFonts w:hint="eastAsia"/>
          <w:sz w:val="24"/>
          <w:u w:val="single"/>
        </w:rPr>
        <w:t>cookie</w:t>
      </w:r>
      <w:r w:rsidR="00BC3363" w:rsidRPr="0041085E">
        <w:rPr>
          <w:rFonts w:hint="eastAsia"/>
          <w:sz w:val="24"/>
          <w:u w:val="single"/>
        </w:rPr>
        <w:t>和本地存储的告知服务</w:t>
      </w:r>
      <w:r w:rsidR="003055E8" w:rsidRPr="0041085E">
        <w:rPr>
          <w:rFonts w:hint="eastAsia"/>
          <w:sz w:val="24"/>
          <w:u w:val="single"/>
        </w:rPr>
        <w:t>以及数据备份的功能</w:t>
      </w:r>
      <w:r w:rsidR="00BC3363">
        <w:rPr>
          <w:rFonts w:hint="eastAsia"/>
          <w:sz w:val="24"/>
        </w:rPr>
        <w:t>。</w:t>
      </w:r>
    </w:p>
    <w:p w14:paraId="392029B5" w14:textId="77777777" w:rsidR="003055E8" w:rsidRPr="005722A4" w:rsidRDefault="003055E8" w:rsidP="005722A4">
      <w:pPr>
        <w:ind w:firstLineChars="200" w:firstLine="480"/>
        <w:rPr>
          <w:sz w:val="24"/>
        </w:rPr>
      </w:pPr>
      <w:r>
        <w:rPr>
          <w:rFonts w:hint="eastAsia"/>
          <w:sz w:val="24"/>
        </w:rPr>
        <w:t>数据导向的安全。在用户使用产品时，对于</w:t>
      </w:r>
      <w:r w:rsidR="00DE1490">
        <w:rPr>
          <w:rFonts w:hint="eastAsia"/>
          <w:sz w:val="24"/>
        </w:rPr>
        <w:t>用户向系统输入的数据（用户用于数据预处理或非文档型数据处理的数据），</w:t>
      </w:r>
      <w:r w:rsidR="00EE6CB6">
        <w:rPr>
          <w:rFonts w:hint="eastAsia"/>
          <w:sz w:val="24"/>
        </w:rPr>
        <w:t>在用户</w:t>
      </w:r>
      <w:r w:rsidR="00EC6EC8">
        <w:rPr>
          <w:rFonts w:hint="eastAsia"/>
          <w:sz w:val="24"/>
        </w:rPr>
        <w:t>输入的过程中应当</w:t>
      </w:r>
      <w:r w:rsidR="00EC6EC8" w:rsidRPr="0041085E">
        <w:rPr>
          <w:rFonts w:hint="eastAsia"/>
          <w:sz w:val="24"/>
          <w:u w:val="single"/>
        </w:rPr>
        <w:t>提供风险告知的服务</w:t>
      </w:r>
      <w:r w:rsidR="00EC6EC8">
        <w:rPr>
          <w:rFonts w:hint="eastAsia"/>
          <w:sz w:val="24"/>
        </w:rPr>
        <w:t>，对于这样的数据，系统应该尽量保证其不被其他未经过用户授权的外部系统访问，关心其在系统中的生存情况</w:t>
      </w:r>
      <w:r w:rsidR="0050591E">
        <w:rPr>
          <w:rFonts w:hint="eastAsia"/>
          <w:sz w:val="24"/>
        </w:rPr>
        <w:t>（是否被意外清除等）</w:t>
      </w:r>
      <w:r w:rsidR="00EC6EC8">
        <w:rPr>
          <w:rFonts w:hint="eastAsia"/>
          <w:sz w:val="24"/>
        </w:rPr>
        <w:t>。</w:t>
      </w:r>
    </w:p>
    <w:p w14:paraId="21ECC6D8" w14:textId="77777777" w:rsidR="00096D84" w:rsidRDefault="00096D84" w:rsidP="00096D84">
      <w:pPr>
        <w:pStyle w:val="3"/>
      </w:pPr>
      <w:r>
        <w:rPr>
          <w:rFonts w:hint="eastAsia"/>
        </w:rPr>
        <w:t>与其他软件系统之间联系产生的需要</w:t>
      </w:r>
    </w:p>
    <w:p w14:paraId="139507E4" w14:textId="77777777" w:rsidR="00853936" w:rsidRPr="0069230C" w:rsidRDefault="00853936" w:rsidP="0069230C">
      <w:pPr>
        <w:ind w:firstLineChars="200" w:firstLine="480"/>
        <w:rPr>
          <w:sz w:val="24"/>
        </w:rPr>
      </w:pPr>
      <w:r w:rsidRPr="0069230C">
        <w:rPr>
          <w:rFonts w:hint="eastAsia"/>
          <w:sz w:val="24"/>
        </w:rPr>
        <w:t>产品在使用过程中会产生大量的数据，根据其产生对象，主要分为</w:t>
      </w:r>
      <w:r w:rsidR="0069230C" w:rsidRPr="0069230C">
        <w:rPr>
          <w:rFonts w:hint="eastAsia"/>
          <w:sz w:val="24"/>
        </w:rPr>
        <w:t>用户导向的数据（因为使用系统而产生</w:t>
      </w:r>
      <w:r w:rsidR="0069230C">
        <w:rPr>
          <w:rFonts w:hint="eastAsia"/>
          <w:sz w:val="24"/>
        </w:rPr>
        <w:t>&lt;</w:t>
      </w:r>
      <w:r w:rsidR="0069230C">
        <w:rPr>
          <w:rFonts w:hint="eastAsia"/>
          <w:sz w:val="24"/>
        </w:rPr>
        <w:t>而与所分析的数据本身无关</w:t>
      </w:r>
      <w:r w:rsidR="0069230C">
        <w:rPr>
          <w:rFonts w:hint="eastAsia"/>
          <w:sz w:val="24"/>
        </w:rPr>
        <w:t>&gt;</w:t>
      </w:r>
      <w:r w:rsidR="0069230C" w:rsidRPr="0069230C">
        <w:rPr>
          <w:rFonts w:hint="eastAsia"/>
          <w:sz w:val="24"/>
        </w:rPr>
        <w:t>的数据）和数据导向的数据（因为</w:t>
      </w:r>
      <w:r w:rsidR="0069230C">
        <w:rPr>
          <w:rFonts w:hint="eastAsia"/>
          <w:sz w:val="24"/>
        </w:rPr>
        <w:t>需要</w:t>
      </w:r>
      <w:r w:rsidR="0069230C" w:rsidRPr="0069230C">
        <w:rPr>
          <w:rFonts w:hint="eastAsia"/>
          <w:sz w:val="24"/>
        </w:rPr>
        <w:t>对数据进行分析而由用户引入的数据或与用户引入数据相关的数据）</w:t>
      </w:r>
      <w:r w:rsidR="00B72552">
        <w:rPr>
          <w:rFonts w:hint="eastAsia"/>
          <w:sz w:val="24"/>
        </w:rPr>
        <w:t>。对于用户导向的数据，需要使用关系型数据库系统进行数据的保存与修改，对于数据导向的数据，根据需要可能使用到关系型数据库系统与非关系型数据库系统。对于这两类数据库系统的选择，需要根据实际需要进行适当的选择</w:t>
      </w:r>
      <w:r w:rsidR="00E427E0">
        <w:rPr>
          <w:rFonts w:hint="eastAsia"/>
          <w:sz w:val="24"/>
        </w:rPr>
        <w:t>；在数据库系统之间的联系，应当尽可能地提高效率</w:t>
      </w:r>
      <w:r w:rsidR="00B72552">
        <w:rPr>
          <w:rFonts w:hint="eastAsia"/>
          <w:sz w:val="24"/>
        </w:rPr>
        <w:t>。</w:t>
      </w:r>
    </w:p>
    <w:p w14:paraId="575C6AE0" w14:textId="77777777" w:rsidR="00A20994" w:rsidRPr="00A20994" w:rsidRDefault="00A20994" w:rsidP="00A20994">
      <w:pPr>
        <w:pStyle w:val="3"/>
      </w:pPr>
      <w:bookmarkStart w:id="41" w:name="_产品完成交付的期限"/>
      <w:bookmarkEnd w:id="41"/>
      <w:r>
        <w:rPr>
          <w:rFonts w:hint="eastAsia"/>
        </w:rPr>
        <w:t>产品完成交付的期限</w:t>
      </w:r>
    </w:p>
    <w:p w14:paraId="0F7D044C" w14:textId="77777777" w:rsidR="00F04A0D" w:rsidRPr="00F04A0D" w:rsidRDefault="00F04A0D">
      <w:pPr>
        <w:rPr>
          <w:sz w:val="24"/>
        </w:rPr>
      </w:pPr>
      <w:r w:rsidRPr="00F04A0D">
        <w:rPr>
          <w:rFonts w:hint="eastAsia"/>
          <w:sz w:val="24"/>
        </w:rPr>
        <w:t>产品时间表计划如下</w:t>
      </w:r>
      <w:r w:rsidR="00172EF4">
        <w:rPr>
          <w:rFonts w:hint="eastAsia"/>
          <w:sz w:val="24"/>
        </w:rPr>
        <w:t>（均为完整</w:t>
      </w:r>
      <w:r w:rsidR="00142B6E">
        <w:rPr>
          <w:rFonts w:hint="eastAsia"/>
          <w:sz w:val="24"/>
        </w:rPr>
        <w:t>的</w:t>
      </w:r>
      <w:r w:rsidR="00172EF4">
        <w:rPr>
          <w:rFonts w:hint="eastAsia"/>
          <w:sz w:val="24"/>
        </w:rPr>
        <w:t>开发生命周期）</w:t>
      </w:r>
      <w:r w:rsidRPr="00F04A0D">
        <w:rPr>
          <w:rFonts w:hint="eastAsia"/>
          <w:sz w:val="24"/>
        </w:rPr>
        <w:t>：</w:t>
      </w:r>
    </w:p>
    <w:tbl>
      <w:tblPr>
        <w:tblStyle w:val="af"/>
        <w:tblW w:w="0" w:type="auto"/>
        <w:tblLook w:val="04A0" w:firstRow="1" w:lastRow="0" w:firstColumn="1" w:lastColumn="0" w:noHBand="0" w:noVBand="1"/>
      </w:tblPr>
      <w:tblGrid>
        <w:gridCol w:w="2765"/>
        <w:gridCol w:w="2765"/>
        <w:gridCol w:w="2766"/>
      </w:tblGrid>
      <w:tr w:rsidR="00F04A0D" w:rsidRPr="00F04A0D" w14:paraId="6CA63740" w14:textId="77777777" w:rsidTr="00BA3AAC">
        <w:tc>
          <w:tcPr>
            <w:tcW w:w="2765" w:type="dxa"/>
            <w:vAlign w:val="center"/>
          </w:tcPr>
          <w:p w14:paraId="4A1A80D2" w14:textId="77777777" w:rsidR="00F04A0D" w:rsidRPr="00F04A0D" w:rsidRDefault="00F04A0D" w:rsidP="00BA3AAC">
            <w:pPr>
              <w:jc w:val="left"/>
              <w:rPr>
                <w:sz w:val="24"/>
              </w:rPr>
            </w:pPr>
            <w:r>
              <w:rPr>
                <w:rFonts w:hint="eastAsia"/>
                <w:sz w:val="24"/>
              </w:rPr>
              <w:t>系统功能划分</w:t>
            </w:r>
          </w:p>
        </w:tc>
        <w:tc>
          <w:tcPr>
            <w:tcW w:w="2765" w:type="dxa"/>
            <w:vAlign w:val="center"/>
          </w:tcPr>
          <w:p w14:paraId="75CCCE61" w14:textId="77777777" w:rsidR="00F04A0D" w:rsidRPr="00F04A0D" w:rsidRDefault="00F04A0D" w:rsidP="00BA3AAC">
            <w:pPr>
              <w:jc w:val="left"/>
              <w:rPr>
                <w:sz w:val="24"/>
              </w:rPr>
            </w:pPr>
            <w:r>
              <w:rPr>
                <w:rFonts w:hint="eastAsia"/>
                <w:sz w:val="24"/>
              </w:rPr>
              <w:t>计划交付日期</w:t>
            </w:r>
          </w:p>
        </w:tc>
        <w:tc>
          <w:tcPr>
            <w:tcW w:w="2766" w:type="dxa"/>
            <w:vAlign w:val="center"/>
          </w:tcPr>
          <w:p w14:paraId="4D165420" w14:textId="77777777" w:rsidR="00F04A0D" w:rsidRPr="00F04A0D" w:rsidRDefault="00F04A0D" w:rsidP="00BA3AAC">
            <w:pPr>
              <w:jc w:val="left"/>
              <w:rPr>
                <w:sz w:val="24"/>
              </w:rPr>
            </w:pPr>
            <w:r>
              <w:rPr>
                <w:rFonts w:hint="eastAsia"/>
                <w:sz w:val="24"/>
              </w:rPr>
              <w:t>备注</w:t>
            </w:r>
          </w:p>
        </w:tc>
      </w:tr>
      <w:tr w:rsidR="00F04A0D" w:rsidRPr="00F04A0D" w14:paraId="6132A986" w14:textId="77777777" w:rsidTr="00BA3AAC">
        <w:tc>
          <w:tcPr>
            <w:tcW w:w="2765" w:type="dxa"/>
            <w:vAlign w:val="center"/>
          </w:tcPr>
          <w:p w14:paraId="3FA2741B" w14:textId="77777777" w:rsidR="00F04A0D" w:rsidRDefault="00F04A0D" w:rsidP="00BA3AAC">
            <w:pPr>
              <w:jc w:val="left"/>
              <w:rPr>
                <w:sz w:val="24"/>
              </w:rPr>
            </w:pPr>
            <w:r>
              <w:rPr>
                <w:rFonts w:hint="eastAsia"/>
                <w:sz w:val="24"/>
              </w:rPr>
              <w:t>数据预处理</w:t>
            </w:r>
          </w:p>
        </w:tc>
        <w:tc>
          <w:tcPr>
            <w:tcW w:w="2765" w:type="dxa"/>
            <w:vAlign w:val="center"/>
          </w:tcPr>
          <w:p w14:paraId="564D1257" w14:textId="77777777" w:rsidR="00F04A0D" w:rsidRDefault="00F04A0D" w:rsidP="00BA3AAC">
            <w:pPr>
              <w:jc w:val="left"/>
              <w:rPr>
                <w:sz w:val="24"/>
              </w:rPr>
            </w:pPr>
            <w:r>
              <w:rPr>
                <w:rFonts w:hint="eastAsia"/>
                <w:sz w:val="24"/>
              </w:rPr>
              <w:t>2017-</w:t>
            </w:r>
            <w:r>
              <w:rPr>
                <w:sz w:val="24"/>
              </w:rPr>
              <w:t>11</w:t>
            </w:r>
          </w:p>
        </w:tc>
        <w:tc>
          <w:tcPr>
            <w:tcW w:w="2766" w:type="dxa"/>
            <w:vAlign w:val="center"/>
          </w:tcPr>
          <w:p w14:paraId="65C567F9" w14:textId="2E2338C0" w:rsidR="00F04A0D" w:rsidRDefault="00BA3AAC" w:rsidP="00BA3AAC">
            <w:pPr>
              <w:jc w:val="left"/>
              <w:rPr>
                <w:sz w:val="24"/>
              </w:rPr>
            </w:pPr>
            <w:r>
              <w:rPr>
                <w:rFonts w:hint="eastAsia"/>
                <w:sz w:val="24"/>
              </w:rPr>
              <w:t>开发代号：</w:t>
            </w:r>
            <w:r>
              <w:rPr>
                <w:rFonts w:hint="eastAsia"/>
                <w:sz w:val="24"/>
              </w:rPr>
              <w:t>Pancakeof</w:t>
            </w:r>
            <w:r>
              <w:rPr>
                <w:sz w:val="24"/>
              </w:rPr>
              <w:t>MountHuang</w:t>
            </w:r>
          </w:p>
        </w:tc>
      </w:tr>
      <w:tr w:rsidR="00F04A0D" w:rsidRPr="00F04A0D" w14:paraId="41D7CB3F" w14:textId="77777777" w:rsidTr="00BA3AAC">
        <w:tc>
          <w:tcPr>
            <w:tcW w:w="2765" w:type="dxa"/>
            <w:vAlign w:val="center"/>
          </w:tcPr>
          <w:p w14:paraId="6F9E735C" w14:textId="77777777" w:rsidR="00F04A0D" w:rsidRDefault="00F04A0D" w:rsidP="00BA3AAC">
            <w:pPr>
              <w:jc w:val="left"/>
              <w:rPr>
                <w:sz w:val="24"/>
              </w:rPr>
            </w:pPr>
            <w:r>
              <w:rPr>
                <w:rFonts w:hint="eastAsia"/>
                <w:sz w:val="24"/>
              </w:rPr>
              <w:t>数据分析</w:t>
            </w:r>
          </w:p>
        </w:tc>
        <w:tc>
          <w:tcPr>
            <w:tcW w:w="2765" w:type="dxa"/>
            <w:vAlign w:val="center"/>
          </w:tcPr>
          <w:p w14:paraId="2CBC9007" w14:textId="77777777" w:rsidR="00F04A0D" w:rsidRDefault="00F04A0D" w:rsidP="00BA3AAC">
            <w:pPr>
              <w:jc w:val="left"/>
              <w:rPr>
                <w:sz w:val="24"/>
              </w:rPr>
            </w:pPr>
            <w:r>
              <w:rPr>
                <w:rFonts w:hint="eastAsia"/>
                <w:sz w:val="24"/>
              </w:rPr>
              <w:t>2018-</w:t>
            </w:r>
            <w:r>
              <w:rPr>
                <w:sz w:val="24"/>
              </w:rPr>
              <w:t>0</w:t>
            </w:r>
            <w:r>
              <w:rPr>
                <w:rFonts w:hint="eastAsia"/>
                <w:sz w:val="24"/>
              </w:rPr>
              <w:t>1</w:t>
            </w:r>
          </w:p>
        </w:tc>
        <w:tc>
          <w:tcPr>
            <w:tcW w:w="2766" w:type="dxa"/>
            <w:vAlign w:val="center"/>
          </w:tcPr>
          <w:p w14:paraId="58EE1CE8" w14:textId="77777777" w:rsidR="00F04A0D" w:rsidRDefault="00F04A0D" w:rsidP="00BA3AAC">
            <w:pPr>
              <w:jc w:val="left"/>
              <w:rPr>
                <w:sz w:val="24"/>
              </w:rPr>
            </w:pPr>
          </w:p>
        </w:tc>
      </w:tr>
      <w:tr w:rsidR="00F04A0D" w:rsidRPr="00F04A0D" w14:paraId="529F698A" w14:textId="77777777" w:rsidTr="00BA3AAC">
        <w:tc>
          <w:tcPr>
            <w:tcW w:w="2765" w:type="dxa"/>
            <w:vAlign w:val="center"/>
          </w:tcPr>
          <w:p w14:paraId="0E9CF6FF" w14:textId="77777777" w:rsidR="00F04A0D" w:rsidRDefault="00F04A0D" w:rsidP="00BA3AAC">
            <w:pPr>
              <w:jc w:val="left"/>
              <w:rPr>
                <w:sz w:val="24"/>
              </w:rPr>
            </w:pPr>
            <w:r>
              <w:rPr>
                <w:rFonts w:hint="eastAsia"/>
                <w:sz w:val="24"/>
              </w:rPr>
              <w:t>数据呈现</w:t>
            </w:r>
          </w:p>
        </w:tc>
        <w:tc>
          <w:tcPr>
            <w:tcW w:w="2765" w:type="dxa"/>
            <w:vAlign w:val="center"/>
          </w:tcPr>
          <w:p w14:paraId="36BC5693" w14:textId="77777777" w:rsidR="00F04A0D" w:rsidRDefault="00F04A0D" w:rsidP="00BA3AAC">
            <w:pPr>
              <w:jc w:val="left"/>
              <w:rPr>
                <w:sz w:val="24"/>
              </w:rPr>
            </w:pPr>
            <w:r>
              <w:rPr>
                <w:rFonts w:hint="eastAsia"/>
                <w:sz w:val="24"/>
              </w:rPr>
              <w:t>2018-</w:t>
            </w:r>
            <w:r w:rsidR="00221541">
              <w:rPr>
                <w:sz w:val="24"/>
              </w:rPr>
              <w:t>02</w:t>
            </w:r>
          </w:p>
        </w:tc>
        <w:tc>
          <w:tcPr>
            <w:tcW w:w="2766" w:type="dxa"/>
            <w:vAlign w:val="center"/>
          </w:tcPr>
          <w:p w14:paraId="7252193F" w14:textId="77777777" w:rsidR="00F04A0D" w:rsidRDefault="00F04A0D" w:rsidP="00BA3AAC">
            <w:pPr>
              <w:jc w:val="left"/>
              <w:rPr>
                <w:sz w:val="24"/>
              </w:rPr>
            </w:pPr>
          </w:p>
        </w:tc>
      </w:tr>
      <w:tr w:rsidR="00F04A0D" w:rsidRPr="00F04A0D" w14:paraId="631C214B" w14:textId="77777777" w:rsidTr="00BA3AAC">
        <w:tc>
          <w:tcPr>
            <w:tcW w:w="2765" w:type="dxa"/>
            <w:vAlign w:val="center"/>
          </w:tcPr>
          <w:p w14:paraId="48A0C373" w14:textId="77777777" w:rsidR="00F04A0D" w:rsidRDefault="00F04A0D" w:rsidP="00BA3AAC">
            <w:pPr>
              <w:jc w:val="left"/>
              <w:rPr>
                <w:sz w:val="24"/>
              </w:rPr>
            </w:pPr>
            <w:r>
              <w:rPr>
                <w:rFonts w:hint="eastAsia"/>
                <w:sz w:val="24"/>
              </w:rPr>
              <w:t>非文档型数据处理</w:t>
            </w:r>
          </w:p>
        </w:tc>
        <w:tc>
          <w:tcPr>
            <w:tcW w:w="2765" w:type="dxa"/>
            <w:vAlign w:val="center"/>
          </w:tcPr>
          <w:p w14:paraId="5A76F754" w14:textId="77777777" w:rsidR="00F04A0D" w:rsidRDefault="00F04A0D" w:rsidP="00BA3AAC">
            <w:pPr>
              <w:jc w:val="left"/>
              <w:rPr>
                <w:sz w:val="24"/>
              </w:rPr>
            </w:pPr>
            <w:r>
              <w:rPr>
                <w:rFonts w:hint="eastAsia"/>
                <w:sz w:val="24"/>
              </w:rPr>
              <w:t>2018-</w:t>
            </w:r>
            <w:r>
              <w:rPr>
                <w:sz w:val="24"/>
              </w:rPr>
              <w:t>04</w:t>
            </w:r>
          </w:p>
        </w:tc>
        <w:tc>
          <w:tcPr>
            <w:tcW w:w="2766" w:type="dxa"/>
            <w:vAlign w:val="center"/>
          </w:tcPr>
          <w:p w14:paraId="20FB4894" w14:textId="77777777" w:rsidR="00F04A0D" w:rsidRDefault="00F04A0D" w:rsidP="00BA3AAC">
            <w:pPr>
              <w:jc w:val="left"/>
              <w:rPr>
                <w:sz w:val="24"/>
              </w:rPr>
            </w:pPr>
          </w:p>
        </w:tc>
      </w:tr>
      <w:tr w:rsidR="00F04A0D" w:rsidRPr="00F04A0D" w14:paraId="385DD9C3" w14:textId="77777777" w:rsidTr="00BA3AAC">
        <w:tc>
          <w:tcPr>
            <w:tcW w:w="2765" w:type="dxa"/>
            <w:vAlign w:val="center"/>
          </w:tcPr>
          <w:p w14:paraId="493617AE" w14:textId="77777777" w:rsidR="00F04A0D" w:rsidRDefault="00F04A0D" w:rsidP="00BA3AAC">
            <w:pPr>
              <w:jc w:val="left"/>
              <w:rPr>
                <w:sz w:val="24"/>
              </w:rPr>
            </w:pPr>
            <w:r>
              <w:rPr>
                <w:rFonts w:hint="eastAsia"/>
                <w:sz w:val="24"/>
              </w:rPr>
              <w:t>开放型</w:t>
            </w:r>
            <w:r>
              <w:rPr>
                <w:rFonts w:hint="eastAsia"/>
                <w:sz w:val="24"/>
              </w:rPr>
              <w:t>API</w:t>
            </w:r>
          </w:p>
        </w:tc>
        <w:tc>
          <w:tcPr>
            <w:tcW w:w="2765" w:type="dxa"/>
            <w:vAlign w:val="center"/>
          </w:tcPr>
          <w:p w14:paraId="3B375B75" w14:textId="77777777" w:rsidR="00F04A0D" w:rsidRDefault="00F04A0D" w:rsidP="00BA3AAC">
            <w:pPr>
              <w:jc w:val="left"/>
              <w:rPr>
                <w:sz w:val="24"/>
              </w:rPr>
            </w:pPr>
            <w:r>
              <w:rPr>
                <w:rFonts w:hint="eastAsia"/>
                <w:sz w:val="24"/>
              </w:rPr>
              <w:t>2018-</w:t>
            </w:r>
            <w:r>
              <w:rPr>
                <w:sz w:val="24"/>
              </w:rPr>
              <w:t>05</w:t>
            </w:r>
          </w:p>
        </w:tc>
        <w:tc>
          <w:tcPr>
            <w:tcW w:w="2766" w:type="dxa"/>
            <w:vAlign w:val="center"/>
          </w:tcPr>
          <w:p w14:paraId="55BC6AE6" w14:textId="77777777" w:rsidR="00F04A0D" w:rsidRDefault="00F04A0D" w:rsidP="00BA3AAC">
            <w:pPr>
              <w:jc w:val="left"/>
              <w:rPr>
                <w:sz w:val="24"/>
              </w:rPr>
            </w:pPr>
          </w:p>
        </w:tc>
      </w:tr>
      <w:tr w:rsidR="00E140C5" w:rsidRPr="00F04A0D" w14:paraId="44E74FCD" w14:textId="77777777" w:rsidTr="00BA3AAC">
        <w:tc>
          <w:tcPr>
            <w:tcW w:w="2765" w:type="dxa"/>
            <w:vAlign w:val="center"/>
          </w:tcPr>
          <w:p w14:paraId="1881FC74" w14:textId="41CE49AD" w:rsidR="00E140C5" w:rsidRDefault="00E140C5" w:rsidP="00BA3AAC">
            <w:pPr>
              <w:jc w:val="left"/>
              <w:rPr>
                <w:sz w:val="24"/>
              </w:rPr>
            </w:pPr>
            <w:r>
              <w:rPr>
                <w:rFonts w:hint="eastAsia"/>
                <w:sz w:val="24"/>
              </w:rPr>
              <w:t>--</w:t>
            </w:r>
          </w:p>
        </w:tc>
        <w:tc>
          <w:tcPr>
            <w:tcW w:w="2765" w:type="dxa"/>
            <w:vAlign w:val="center"/>
          </w:tcPr>
          <w:p w14:paraId="4DBE9C39" w14:textId="78E2BB1A" w:rsidR="00E140C5" w:rsidRDefault="00E140C5" w:rsidP="00BA3AAC">
            <w:pPr>
              <w:jc w:val="left"/>
              <w:rPr>
                <w:sz w:val="24"/>
              </w:rPr>
            </w:pPr>
            <w:r>
              <w:rPr>
                <w:rFonts w:hint="eastAsia"/>
                <w:sz w:val="24"/>
              </w:rPr>
              <w:t>--</w:t>
            </w:r>
          </w:p>
        </w:tc>
        <w:tc>
          <w:tcPr>
            <w:tcW w:w="2766" w:type="dxa"/>
            <w:vAlign w:val="center"/>
          </w:tcPr>
          <w:p w14:paraId="247C0562" w14:textId="70B92F9C" w:rsidR="00E140C5" w:rsidRDefault="00E140C5" w:rsidP="00BA3AAC">
            <w:pPr>
              <w:jc w:val="left"/>
              <w:rPr>
                <w:sz w:val="24"/>
              </w:rPr>
            </w:pPr>
            <w:r>
              <w:rPr>
                <w:rFonts w:hint="eastAsia"/>
                <w:sz w:val="24"/>
              </w:rPr>
              <w:t>--</w:t>
            </w:r>
          </w:p>
        </w:tc>
      </w:tr>
    </w:tbl>
    <w:p w14:paraId="2B4D40E2" w14:textId="77777777" w:rsidR="00FD5CD0" w:rsidRDefault="006D79C8">
      <w:pPr>
        <w:pStyle w:val="2"/>
      </w:pPr>
      <w:bookmarkStart w:id="42" w:name="_Toc492766773"/>
      <w:r>
        <w:rPr>
          <w:rFonts w:hint="eastAsia"/>
        </w:rPr>
        <w:lastRenderedPageBreak/>
        <w:t>目标</w:t>
      </w:r>
      <w:bookmarkEnd w:id="42"/>
    </w:p>
    <w:p w14:paraId="4DBEE5CF" w14:textId="77777777" w:rsidR="00913255" w:rsidRDefault="00913255" w:rsidP="00913255">
      <w:pPr>
        <w:pStyle w:val="3"/>
      </w:pPr>
      <w:r>
        <w:rPr>
          <w:rFonts w:hint="eastAsia"/>
        </w:rPr>
        <w:t>人力资源的节约</w:t>
      </w:r>
    </w:p>
    <w:p w14:paraId="2F830985" w14:textId="77777777" w:rsidR="001C74CD" w:rsidRPr="00487BFC" w:rsidRDefault="001C74CD" w:rsidP="00487BFC">
      <w:pPr>
        <w:ind w:firstLineChars="200" w:firstLine="480"/>
        <w:rPr>
          <w:sz w:val="24"/>
        </w:rPr>
      </w:pPr>
      <w:r w:rsidRPr="00487BFC">
        <w:rPr>
          <w:rFonts w:hint="eastAsia"/>
          <w:sz w:val="24"/>
        </w:rPr>
        <w:t>产品将数据从原始数据到数据呈现集成，将复杂的数据预处理过程做到可视化自动化的处理，相比于当前独立使用各种软件进行处理甚至手工处理，能够</w:t>
      </w:r>
      <w:r w:rsidR="00487BFC" w:rsidRPr="00487BFC">
        <w:rPr>
          <w:rFonts w:hint="eastAsia"/>
          <w:sz w:val="24"/>
        </w:rPr>
        <w:t>减少使用者在各种软件之间学习和相互联接的时间，能够重复、批量地处理数据以尽量地节约人力资源在这样的数据处理中的投入。</w:t>
      </w:r>
    </w:p>
    <w:p w14:paraId="51110C8E" w14:textId="77777777" w:rsidR="00913255" w:rsidRDefault="00913255" w:rsidP="00913255">
      <w:pPr>
        <w:pStyle w:val="3"/>
      </w:pPr>
      <w:r>
        <w:rPr>
          <w:rFonts w:hint="eastAsia"/>
        </w:rPr>
        <w:t>生产效率的提高</w:t>
      </w:r>
    </w:p>
    <w:p w14:paraId="161B8A3E" w14:textId="7E25BD9A" w:rsidR="000B2A3A" w:rsidRDefault="000B2A3A" w:rsidP="005D7BC9">
      <w:pPr>
        <w:ind w:firstLineChars="200" w:firstLine="480"/>
        <w:rPr>
          <w:sz w:val="24"/>
        </w:rPr>
      </w:pPr>
      <w:r w:rsidRPr="001F2C16">
        <w:rPr>
          <w:rFonts w:hint="eastAsia"/>
          <w:sz w:val="24"/>
        </w:rPr>
        <w:t>产品需要达到能够直观给予用户在操作上的便捷、在数据处理上的批量化、自动化，减少用户对数据处理结果不满意而返工的概率，提高生产效率。</w:t>
      </w:r>
      <w:r w:rsidR="00201DAE">
        <w:rPr>
          <w:rFonts w:hint="eastAsia"/>
          <w:sz w:val="24"/>
        </w:rPr>
        <w:t>同时，当前的专业化而免费的数据分析和可视化工具都需要通过一定的学习，大多数时候需要使用者自行编程实现，产品希望能够尽可能减少使用者在这方面的</w:t>
      </w:r>
      <w:r w:rsidR="00F627D7">
        <w:rPr>
          <w:rFonts w:hint="eastAsia"/>
          <w:sz w:val="24"/>
        </w:rPr>
        <w:t>学习时间，消除使用者在使用系统时对编程的依赖。</w:t>
      </w:r>
    </w:p>
    <w:p w14:paraId="08E7AFE4" w14:textId="6E8E6E10" w:rsidR="0032402F" w:rsidRDefault="00286BBA" w:rsidP="005D7BC9">
      <w:pPr>
        <w:ind w:firstLineChars="200" w:firstLine="480"/>
        <w:rPr>
          <w:ins w:id="43" w:author="Arvin Si.Chuan" w:date="2017-09-09T20:22:00Z"/>
          <w:sz w:val="24"/>
        </w:rPr>
      </w:pPr>
      <w:ins w:id="44" w:author="Arvin Si.Chuan" w:date="2017-09-09T20:21:00Z">
        <w:r>
          <w:rPr>
            <w:rFonts w:hint="eastAsia"/>
            <w:sz w:val="24"/>
          </w:rPr>
          <w:t>同时</w:t>
        </w:r>
      </w:ins>
      <w:ins w:id="45" w:author="Arvin Si.Chuan" w:date="2017-09-09T20:05:00Z">
        <w:r w:rsidR="0032402F">
          <w:rPr>
            <w:rFonts w:hint="eastAsia"/>
            <w:sz w:val="24"/>
          </w:rPr>
          <w:t>，目前在市面上提供服务的数据分析系统，大多采用收费制或部分收费制</w:t>
        </w:r>
      </w:ins>
      <w:ins w:id="46" w:author="Arvin Si.Chuan" w:date="2017-09-09T20:06:00Z">
        <w:r w:rsidR="0032402F">
          <w:rPr>
            <w:rFonts w:hint="eastAsia"/>
            <w:sz w:val="24"/>
          </w:rPr>
          <w:t>，对于这样的市场现状，产品希望能够本着学习交流的目的，减轻对数据分析这样类别的软件的使用成本</w:t>
        </w:r>
      </w:ins>
      <w:ins w:id="47" w:author="Arvin Si.Chuan" w:date="2017-09-09T20:07:00Z">
        <w:r w:rsidR="0032402F">
          <w:rPr>
            <w:rFonts w:hint="eastAsia"/>
            <w:sz w:val="24"/>
          </w:rPr>
          <w:t>，进而提高使用者的生产效率。</w:t>
        </w:r>
      </w:ins>
    </w:p>
    <w:p w14:paraId="69213E1E" w14:textId="592F46E1" w:rsidR="00286BBA" w:rsidRPr="00286BBA" w:rsidRDefault="00286BBA" w:rsidP="005D7BC9">
      <w:pPr>
        <w:ind w:firstLineChars="200" w:firstLine="480"/>
        <w:rPr>
          <w:sz w:val="24"/>
        </w:rPr>
      </w:pPr>
      <w:ins w:id="48" w:author="Arvin Si.Chuan" w:date="2017-09-09T20:22:00Z">
        <w:r>
          <w:rPr>
            <w:rFonts w:hint="eastAsia"/>
            <w:sz w:val="24"/>
          </w:rPr>
          <w:t>此外，产品在实现过程中，在保证稳定性的前提下</w:t>
        </w:r>
      </w:ins>
      <w:ins w:id="49" w:author="Arvin Si.Chuan" w:date="2017-09-09T20:23:00Z">
        <w:r>
          <w:rPr>
            <w:rFonts w:hint="eastAsia"/>
            <w:sz w:val="24"/>
          </w:rPr>
          <w:t>，</w:t>
        </w:r>
      </w:ins>
      <w:ins w:id="50" w:author="Arvin Si.Chuan" w:date="2017-09-09T20:22:00Z">
        <w:r>
          <w:rPr>
            <w:rFonts w:hint="eastAsia"/>
            <w:sz w:val="24"/>
          </w:rPr>
          <w:t>将大量采用优秀的先进的技术</w:t>
        </w:r>
      </w:ins>
      <w:ins w:id="51" w:author="Arvin Si.Chuan" w:date="2017-09-09T20:23:00Z">
        <w:r>
          <w:rPr>
            <w:rFonts w:hint="eastAsia"/>
            <w:sz w:val="24"/>
          </w:rPr>
          <w:t>，</w:t>
        </w:r>
      </w:ins>
      <w:ins w:id="52" w:author="Arvin Si.Chuan" w:date="2017-09-09T20:25:00Z">
        <w:r>
          <w:rPr>
            <w:rFonts w:hint="eastAsia"/>
            <w:sz w:val="24"/>
          </w:rPr>
          <w:t>旨在提供更好的产品结构和运行效率。这些技术</w:t>
        </w:r>
      </w:ins>
      <w:ins w:id="53" w:author="Arvin Si.Chuan" w:date="2017-09-09T20:23:00Z">
        <w:r>
          <w:rPr>
            <w:rFonts w:hint="eastAsia"/>
            <w:sz w:val="24"/>
          </w:rPr>
          <w:t>包括但不仅限于：</w:t>
        </w:r>
        <w:r>
          <w:rPr>
            <w:rFonts w:hint="eastAsia"/>
            <w:sz w:val="24"/>
          </w:rPr>
          <w:t>HTML</w:t>
        </w:r>
        <w:r>
          <w:rPr>
            <w:sz w:val="24"/>
          </w:rPr>
          <w:t>5</w:t>
        </w:r>
        <w:r>
          <w:rPr>
            <w:rFonts w:hint="eastAsia"/>
            <w:sz w:val="24"/>
          </w:rPr>
          <w:t>、</w:t>
        </w:r>
        <w:r>
          <w:rPr>
            <w:rFonts w:hint="eastAsia"/>
            <w:sz w:val="24"/>
          </w:rPr>
          <w:t>CSS3</w:t>
        </w:r>
        <w:r>
          <w:rPr>
            <w:rFonts w:hint="eastAsia"/>
            <w:sz w:val="24"/>
          </w:rPr>
          <w:t>、</w:t>
        </w:r>
      </w:ins>
      <w:ins w:id="54" w:author="Arvin Si.Chuan" w:date="2017-09-09T20:24:00Z">
        <w:r>
          <w:rPr>
            <w:rFonts w:hint="eastAsia"/>
            <w:sz w:val="24"/>
          </w:rPr>
          <w:t>Bootstrap</w:t>
        </w:r>
        <w:r>
          <w:rPr>
            <w:rFonts w:hint="eastAsia"/>
            <w:sz w:val="24"/>
          </w:rPr>
          <w:t>、</w:t>
        </w:r>
        <w:r>
          <w:rPr>
            <w:rFonts w:hint="eastAsia"/>
            <w:sz w:val="24"/>
          </w:rPr>
          <w:t>Echarts</w:t>
        </w:r>
        <w:r>
          <w:rPr>
            <w:rFonts w:hint="eastAsia"/>
            <w:sz w:val="24"/>
          </w:rPr>
          <w:t>、</w:t>
        </w:r>
      </w:ins>
      <w:ins w:id="55" w:author="Arvin Si.Chuan" w:date="2017-09-09T20:23:00Z">
        <w:r>
          <w:rPr>
            <w:rFonts w:hint="eastAsia"/>
            <w:sz w:val="24"/>
          </w:rPr>
          <w:t>Ajax</w:t>
        </w:r>
        <w:r>
          <w:rPr>
            <w:rFonts w:hint="eastAsia"/>
            <w:sz w:val="24"/>
          </w:rPr>
          <w:t>、</w:t>
        </w:r>
        <w:r>
          <w:rPr>
            <w:rFonts w:hint="eastAsia"/>
            <w:sz w:val="24"/>
          </w:rPr>
          <w:t>WebSocket</w:t>
        </w:r>
        <w:r>
          <w:rPr>
            <w:rFonts w:hint="eastAsia"/>
            <w:sz w:val="24"/>
          </w:rPr>
          <w:t>、</w:t>
        </w:r>
        <w:r>
          <w:rPr>
            <w:rFonts w:hint="eastAsia"/>
            <w:sz w:val="24"/>
          </w:rPr>
          <w:t>NoSQL</w:t>
        </w:r>
        <w:r>
          <w:rPr>
            <w:rFonts w:hint="eastAsia"/>
            <w:sz w:val="24"/>
          </w:rPr>
          <w:t>、</w:t>
        </w:r>
      </w:ins>
      <w:ins w:id="56" w:author="Arvin Si.Chuan" w:date="2017-09-09T20:24:00Z">
        <w:r>
          <w:rPr>
            <w:rFonts w:hint="eastAsia"/>
            <w:sz w:val="24"/>
          </w:rPr>
          <w:t>Apache</w:t>
        </w:r>
        <w:r>
          <w:rPr>
            <w:sz w:val="24"/>
          </w:rPr>
          <w:t xml:space="preserve"> </w:t>
        </w:r>
        <w:r>
          <w:rPr>
            <w:rFonts w:hint="eastAsia"/>
            <w:sz w:val="24"/>
          </w:rPr>
          <w:t>common</w:t>
        </w:r>
        <w:r>
          <w:rPr>
            <w:rFonts w:hint="eastAsia"/>
            <w:sz w:val="24"/>
          </w:rPr>
          <w:t>。</w:t>
        </w:r>
      </w:ins>
    </w:p>
    <w:p w14:paraId="39931A28" w14:textId="77777777" w:rsidR="00913255" w:rsidRDefault="00913255" w:rsidP="00913255">
      <w:pPr>
        <w:pStyle w:val="3"/>
      </w:pPr>
      <w:r>
        <w:rPr>
          <w:rFonts w:hint="eastAsia"/>
        </w:rPr>
        <w:t>管理信息服务的提高</w:t>
      </w:r>
    </w:p>
    <w:p w14:paraId="5B5F3BC2" w14:textId="77777777" w:rsidR="00D1414D" w:rsidRPr="00D1414D" w:rsidRDefault="00D1414D" w:rsidP="00D1414D">
      <w:pPr>
        <w:ind w:firstLineChars="200" w:firstLine="480"/>
        <w:rPr>
          <w:sz w:val="24"/>
        </w:rPr>
      </w:pPr>
      <w:r w:rsidRPr="00D1414D">
        <w:rPr>
          <w:rFonts w:hint="eastAsia"/>
          <w:sz w:val="24"/>
        </w:rPr>
        <w:t>在数据处理的批量化、自动化过程中，产品需要能够有效处理高耗时任务，能够给用户明确的任务执行进度，提高用户对于自己提交的数据处理任务的管理能力。</w:t>
      </w:r>
    </w:p>
    <w:p w14:paraId="6F846966" w14:textId="7A23BC95" w:rsidR="00FD5CD0" w:rsidRDefault="006D79C8">
      <w:pPr>
        <w:pStyle w:val="2"/>
      </w:pPr>
      <w:bookmarkStart w:id="57" w:name="_条件、假定和限制"/>
      <w:bookmarkStart w:id="58" w:name="_Toc492766774"/>
      <w:bookmarkEnd w:id="57"/>
      <w:r>
        <w:rPr>
          <w:rFonts w:hint="eastAsia"/>
        </w:rPr>
        <w:t>条件、假定和限制</w:t>
      </w:r>
      <w:bookmarkEnd w:id="58"/>
    </w:p>
    <w:p w14:paraId="34C92C22" w14:textId="45CD252E" w:rsidR="001F4F2F" w:rsidRDefault="001F4F2F" w:rsidP="00AE3601">
      <w:pPr>
        <w:pStyle w:val="3"/>
      </w:pPr>
      <w:r>
        <w:rPr>
          <w:rFonts w:hint="eastAsia"/>
        </w:rPr>
        <w:t>产品运行的寿命</w:t>
      </w:r>
    </w:p>
    <w:p w14:paraId="6A1822A9" w14:textId="326698C9" w:rsidR="001F4F2F" w:rsidRPr="00285092" w:rsidRDefault="00285092" w:rsidP="00285092">
      <w:pPr>
        <w:ind w:firstLineChars="200" w:firstLine="480"/>
        <w:rPr>
          <w:sz w:val="24"/>
        </w:rPr>
      </w:pPr>
      <w:r w:rsidRPr="00285092">
        <w:rPr>
          <w:rFonts w:hint="eastAsia"/>
          <w:sz w:val="24"/>
        </w:rPr>
        <w:t>产品作为一个数据分析的工具，在需求的变化情况上，不同于很多信息管理系统。因此，在满足基本的数据分析需要的基础上，应当尽可能长地保证本产品的可用性，增加分析算法的种类和产品在数据分析上能够应用的范围。所以，在产品寿命的限制上，本系统应当作为一个长期支持的软件产品，在支持期限的规定上，对于目前构建的版本和功能，提供三年的维护和支持，对于后续的功能性更新和软件的迭代，在后续版本开发时再定义。</w:t>
      </w:r>
    </w:p>
    <w:p w14:paraId="7D0A78B4" w14:textId="46EE07DD" w:rsidR="001F4F2F" w:rsidRDefault="001F4F2F" w:rsidP="00AE3601">
      <w:pPr>
        <w:pStyle w:val="3"/>
      </w:pPr>
      <w:r>
        <w:rPr>
          <w:rFonts w:hint="eastAsia"/>
        </w:rPr>
        <w:lastRenderedPageBreak/>
        <w:t>经费的来源和使用限制</w:t>
      </w:r>
    </w:p>
    <w:p w14:paraId="34B07E8E" w14:textId="73096884" w:rsidR="00285092" w:rsidRPr="00285092" w:rsidRDefault="00285092" w:rsidP="00285092">
      <w:pPr>
        <w:ind w:firstLineChars="200" w:firstLine="480"/>
        <w:rPr>
          <w:sz w:val="24"/>
        </w:rPr>
      </w:pPr>
      <w:r w:rsidRPr="00285092">
        <w:rPr>
          <w:rFonts w:hint="eastAsia"/>
          <w:sz w:val="24"/>
        </w:rPr>
        <w:t>产品作为一个自行设计开发的开源软件，所有的经费（人力和物力）均由项目组的成员自行提供。在此，特别说明物力经费的限制。在项目开发期间，所采用的计算机和软件产品，均由项目组成员自行提供；在项目开发完成后（发布第一个发布版本），由阿里云计算提供计算服务，其费用在本产品的生命周期中，项目组成员提供不超过￥</w:t>
      </w:r>
      <w:r w:rsidRPr="00285092">
        <w:rPr>
          <w:rFonts w:hint="eastAsia"/>
          <w:sz w:val="24"/>
        </w:rPr>
        <w:t>100/</w:t>
      </w:r>
      <w:r w:rsidRPr="00285092">
        <w:rPr>
          <w:rFonts w:hint="eastAsia"/>
          <w:sz w:val="24"/>
        </w:rPr>
        <w:t>月的经费。</w:t>
      </w:r>
    </w:p>
    <w:p w14:paraId="460382DC" w14:textId="317E0B95" w:rsidR="001F4F2F" w:rsidRDefault="001F4F2F" w:rsidP="00AE3601">
      <w:pPr>
        <w:pStyle w:val="3"/>
      </w:pPr>
      <w:r>
        <w:rPr>
          <w:rFonts w:hint="eastAsia"/>
        </w:rPr>
        <w:t>法律和政策限制</w:t>
      </w:r>
    </w:p>
    <w:p w14:paraId="4B8F2EB1" w14:textId="45862605" w:rsidR="00285092" w:rsidRPr="00D544F8" w:rsidRDefault="00D544F8" w:rsidP="00D544F8">
      <w:pPr>
        <w:ind w:firstLineChars="200" w:firstLine="480"/>
        <w:rPr>
          <w:sz w:val="24"/>
        </w:rPr>
      </w:pPr>
      <w:r w:rsidRPr="00D544F8">
        <w:rPr>
          <w:rFonts w:hint="eastAsia"/>
          <w:sz w:val="24"/>
        </w:rPr>
        <w:t>在目前产品触及的范围内，从法律和政策上分析，主要分为对于用户的限制和产品自身发布运营的限制。</w:t>
      </w:r>
    </w:p>
    <w:p w14:paraId="798C7BFC" w14:textId="268377AA" w:rsidR="00D544F8" w:rsidRDefault="00D544F8" w:rsidP="00D544F8">
      <w:pPr>
        <w:ind w:firstLineChars="200" w:firstLine="480"/>
        <w:rPr>
          <w:sz w:val="24"/>
        </w:rPr>
      </w:pPr>
      <w:r w:rsidRPr="00D544F8">
        <w:rPr>
          <w:rFonts w:hint="eastAsia"/>
          <w:sz w:val="24"/>
        </w:rPr>
        <w:t>对于用户的法律法规的限制，主要有</w:t>
      </w:r>
      <w:r>
        <w:rPr>
          <w:rFonts w:hint="eastAsia"/>
          <w:sz w:val="24"/>
        </w:rPr>
        <w:t>以</w:t>
      </w:r>
      <w:r w:rsidRPr="00D544F8">
        <w:rPr>
          <w:rFonts w:hint="eastAsia"/>
          <w:sz w:val="24"/>
        </w:rPr>
        <w:t>下这些方面</w:t>
      </w:r>
      <w:r>
        <w:rPr>
          <w:rFonts w:hint="eastAsia"/>
          <w:sz w:val="24"/>
        </w:rPr>
        <w:t>：</w:t>
      </w:r>
    </w:p>
    <w:p w14:paraId="1C928801" w14:textId="4AFB90DC" w:rsidR="00D544F8" w:rsidRDefault="00D544F8" w:rsidP="00D544F8">
      <w:pPr>
        <w:pStyle w:val="ae"/>
        <w:numPr>
          <w:ilvl w:val="0"/>
          <w:numId w:val="40"/>
        </w:numPr>
        <w:ind w:firstLineChars="0"/>
        <w:rPr>
          <w:sz w:val="24"/>
        </w:rPr>
      </w:pPr>
      <w:r>
        <w:rPr>
          <w:rFonts w:hint="eastAsia"/>
          <w:sz w:val="24"/>
        </w:rPr>
        <w:t>用户对于自身身份信息应当保有隐私权，可以选择在任意时刻清除其使用信息；</w:t>
      </w:r>
    </w:p>
    <w:p w14:paraId="2FF11D0B" w14:textId="74428035" w:rsidR="00D544F8" w:rsidRDefault="00D544F8" w:rsidP="00D544F8">
      <w:pPr>
        <w:pStyle w:val="ae"/>
        <w:numPr>
          <w:ilvl w:val="0"/>
          <w:numId w:val="40"/>
        </w:numPr>
        <w:ind w:firstLineChars="0"/>
        <w:rPr>
          <w:sz w:val="24"/>
        </w:rPr>
      </w:pPr>
      <w:r>
        <w:rPr>
          <w:rFonts w:hint="eastAsia"/>
          <w:sz w:val="24"/>
        </w:rPr>
        <w:t>用户有权利选择其在本系统中作为分析用的数据的保存时间；</w:t>
      </w:r>
    </w:p>
    <w:p w14:paraId="363D6F5C" w14:textId="5148B8B5" w:rsidR="00D544F8" w:rsidRDefault="00D544F8" w:rsidP="00D544F8">
      <w:pPr>
        <w:pStyle w:val="ae"/>
        <w:numPr>
          <w:ilvl w:val="0"/>
          <w:numId w:val="40"/>
        </w:numPr>
        <w:ind w:firstLineChars="0"/>
        <w:rPr>
          <w:sz w:val="24"/>
        </w:rPr>
      </w:pPr>
      <w:r>
        <w:rPr>
          <w:rFonts w:hint="eastAsia"/>
          <w:sz w:val="24"/>
        </w:rPr>
        <w:t>本产品有义务保护使用者的信息不被泄露，保护其数据（使用系统产生的数据和用户用于数据分析的数据）的安全性，但出现不可抗力的情形下除外。</w:t>
      </w:r>
    </w:p>
    <w:p w14:paraId="6DE2E0CD" w14:textId="77777777" w:rsidR="00D544F8" w:rsidRPr="00D544F8" w:rsidRDefault="00D544F8" w:rsidP="00D544F8">
      <w:pPr>
        <w:ind w:left="480"/>
        <w:rPr>
          <w:sz w:val="24"/>
        </w:rPr>
      </w:pPr>
    </w:p>
    <w:p w14:paraId="7EE4CD2F" w14:textId="37D172B0" w:rsidR="00D544F8" w:rsidRDefault="00D544F8" w:rsidP="00D544F8">
      <w:pPr>
        <w:ind w:left="480"/>
        <w:rPr>
          <w:sz w:val="24"/>
        </w:rPr>
      </w:pPr>
      <w:r>
        <w:rPr>
          <w:rFonts w:hint="eastAsia"/>
          <w:sz w:val="24"/>
        </w:rPr>
        <w:t>对于产品自身发布运营的法律法规限制，主要有一下方面：</w:t>
      </w:r>
    </w:p>
    <w:p w14:paraId="79299C95" w14:textId="68F879BB" w:rsidR="00D544F8" w:rsidRDefault="00D544F8" w:rsidP="00D544F8">
      <w:pPr>
        <w:pStyle w:val="ae"/>
        <w:numPr>
          <w:ilvl w:val="0"/>
          <w:numId w:val="41"/>
        </w:numPr>
        <w:ind w:firstLineChars="0"/>
        <w:rPr>
          <w:sz w:val="24"/>
        </w:rPr>
      </w:pPr>
      <w:r>
        <w:rPr>
          <w:rFonts w:hint="eastAsia"/>
          <w:sz w:val="24"/>
        </w:rPr>
        <w:t>产品在上线运营时，应当本着技术交流的原则，不应当出现营利性的内容；</w:t>
      </w:r>
    </w:p>
    <w:p w14:paraId="1F62E88E" w14:textId="376D0A91" w:rsidR="00D544F8" w:rsidRPr="00D544F8" w:rsidRDefault="00D544F8" w:rsidP="00D544F8">
      <w:pPr>
        <w:pStyle w:val="ae"/>
        <w:numPr>
          <w:ilvl w:val="0"/>
          <w:numId w:val="41"/>
        </w:numPr>
        <w:ind w:firstLineChars="0"/>
        <w:rPr>
          <w:sz w:val="24"/>
        </w:rPr>
      </w:pPr>
      <w:r>
        <w:rPr>
          <w:rFonts w:hint="eastAsia"/>
          <w:sz w:val="24"/>
        </w:rPr>
        <w:t>产品上线运营所需要的域名、</w:t>
      </w:r>
      <w:r>
        <w:rPr>
          <w:rFonts w:hint="eastAsia"/>
          <w:sz w:val="24"/>
        </w:rPr>
        <w:t>IP</w:t>
      </w:r>
      <w:r>
        <w:rPr>
          <w:rFonts w:hint="eastAsia"/>
          <w:sz w:val="24"/>
        </w:rPr>
        <w:t>等资料，应当遵守相关规定。其中，本项目拟发布和运营的</w:t>
      </w:r>
      <w:r>
        <w:rPr>
          <w:rFonts w:hint="eastAsia"/>
          <w:sz w:val="24"/>
        </w:rPr>
        <w:t>IP</w:t>
      </w:r>
      <w:r>
        <w:rPr>
          <w:rFonts w:hint="eastAsia"/>
          <w:sz w:val="24"/>
        </w:rPr>
        <w:t>，由</w:t>
      </w:r>
      <w:hyperlink w:anchor="_项目提请信息" w:history="1">
        <w:r w:rsidRPr="00D544F8">
          <w:rPr>
            <w:rStyle w:val="a3"/>
            <w:rFonts w:hint="eastAsia"/>
            <w:sz w:val="24"/>
          </w:rPr>
          <w:t>项目提请者</w:t>
        </w:r>
      </w:hyperlink>
      <w:r>
        <w:rPr>
          <w:rFonts w:hint="eastAsia"/>
          <w:sz w:val="24"/>
        </w:rPr>
        <w:t>提供。</w:t>
      </w:r>
    </w:p>
    <w:p w14:paraId="49992CA8" w14:textId="1FC11D60" w:rsidR="001F4F2F" w:rsidRDefault="001F4F2F" w:rsidP="00AE3601">
      <w:pPr>
        <w:pStyle w:val="3"/>
      </w:pPr>
      <w:bookmarkStart w:id="59" w:name="_硬件、软件、运行环境和开发环境的限制"/>
      <w:bookmarkEnd w:id="59"/>
      <w:r>
        <w:rPr>
          <w:rFonts w:hint="eastAsia"/>
        </w:rPr>
        <w:t>硬件、软件、运行环境和开发环境的限制</w:t>
      </w:r>
    </w:p>
    <w:p w14:paraId="4E90B501" w14:textId="5C64A8C3" w:rsidR="00D542D1" w:rsidRPr="00D542D1" w:rsidRDefault="00D542D1" w:rsidP="00D542D1">
      <w:pPr>
        <w:ind w:left="420"/>
        <w:rPr>
          <w:sz w:val="24"/>
        </w:rPr>
      </w:pPr>
      <w:r w:rsidRPr="00D542D1">
        <w:rPr>
          <w:rFonts w:hint="eastAsia"/>
          <w:sz w:val="24"/>
        </w:rPr>
        <w:t>产品运行所必要的基础硬件环境应当至少满足：</w:t>
      </w:r>
    </w:p>
    <w:tbl>
      <w:tblPr>
        <w:tblStyle w:val="af"/>
        <w:tblW w:w="0" w:type="auto"/>
        <w:tblInd w:w="420" w:type="dxa"/>
        <w:tblLook w:val="04A0" w:firstRow="1" w:lastRow="0" w:firstColumn="1" w:lastColumn="0" w:noHBand="0" w:noVBand="1"/>
      </w:tblPr>
      <w:tblGrid>
        <w:gridCol w:w="1702"/>
        <w:gridCol w:w="6174"/>
      </w:tblGrid>
      <w:tr w:rsidR="00D542D1" w:rsidRPr="00D542D1" w14:paraId="7D8E3829" w14:textId="77777777" w:rsidTr="00D542D1">
        <w:tc>
          <w:tcPr>
            <w:tcW w:w="1702" w:type="dxa"/>
          </w:tcPr>
          <w:p w14:paraId="19E6C7C7" w14:textId="7D60C633" w:rsidR="00D542D1" w:rsidRPr="00D542D1" w:rsidRDefault="00D542D1" w:rsidP="00D542D1">
            <w:pPr>
              <w:rPr>
                <w:b/>
                <w:sz w:val="24"/>
              </w:rPr>
            </w:pPr>
            <w:r w:rsidRPr="00D542D1">
              <w:rPr>
                <w:rFonts w:hint="eastAsia"/>
                <w:b/>
                <w:sz w:val="24"/>
              </w:rPr>
              <w:t>项目</w:t>
            </w:r>
          </w:p>
        </w:tc>
        <w:tc>
          <w:tcPr>
            <w:tcW w:w="6174" w:type="dxa"/>
          </w:tcPr>
          <w:p w14:paraId="458AEC0B" w14:textId="01D494C7" w:rsidR="00D542D1" w:rsidRPr="00D542D1" w:rsidRDefault="00D542D1" w:rsidP="00D542D1">
            <w:pPr>
              <w:rPr>
                <w:b/>
                <w:sz w:val="24"/>
              </w:rPr>
            </w:pPr>
            <w:r w:rsidRPr="00D542D1">
              <w:rPr>
                <w:rFonts w:hint="eastAsia"/>
                <w:b/>
                <w:sz w:val="24"/>
              </w:rPr>
              <w:t>内容</w:t>
            </w:r>
          </w:p>
        </w:tc>
      </w:tr>
      <w:tr w:rsidR="00D542D1" w:rsidRPr="00D542D1" w14:paraId="1BE1B892" w14:textId="77777777" w:rsidTr="00D542D1">
        <w:tc>
          <w:tcPr>
            <w:tcW w:w="1702" w:type="dxa"/>
          </w:tcPr>
          <w:p w14:paraId="60DE0050" w14:textId="47DAC50B" w:rsidR="00D542D1" w:rsidRPr="00D542D1" w:rsidRDefault="00D542D1" w:rsidP="00D542D1">
            <w:pPr>
              <w:rPr>
                <w:sz w:val="24"/>
              </w:rPr>
            </w:pPr>
            <w:r w:rsidRPr="00D542D1">
              <w:rPr>
                <w:rFonts w:hint="eastAsia"/>
                <w:sz w:val="24"/>
              </w:rPr>
              <w:t>CPU</w:t>
            </w:r>
          </w:p>
        </w:tc>
        <w:tc>
          <w:tcPr>
            <w:tcW w:w="6174" w:type="dxa"/>
          </w:tcPr>
          <w:p w14:paraId="3FBEF59F" w14:textId="29C0FAF7" w:rsidR="00D542D1" w:rsidRPr="00D542D1" w:rsidRDefault="00D542D1" w:rsidP="00D542D1">
            <w:pPr>
              <w:rPr>
                <w:sz w:val="24"/>
              </w:rPr>
            </w:pPr>
            <w:r w:rsidRPr="00D542D1">
              <w:rPr>
                <w:rFonts w:hint="eastAsia"/>
                <w:sz w:val="24"/>
              </w:rPr>
              <w:t>单核</w:t>
            </w:r>
            <w:r w:rsidRPr="00D542D1">
              <w:rPr>
                <w:rFonts w:hint="eastAsia"/>
                <w:sz w:val="24"/>
              </w:rPr>
              <w:t xml:space="preserve"> 1Ghz</w:t>
            </w:r>
          </w:p>
        </w:tc>
      </w:tr>
      <w:tr w:rsidR="00D542D1" w:rsidRPr="00D542D1" w14:paraId="111507E0" w14:textId="77777777" w:rsidTr="00D542D1">
        <w:tc>
          <w:tcPr>
            <w:tcW w:w="1702" w:type="dxa"/>
          </w:tcPr>
          <w:p w14:paraId="37DEF04C" w14:textId="3785989B" w:rsidR="00D542D1" w:rsidRPr="00D542D1" w:rsidRDefault="00D542D1" w:rsidP="00D542D1">
            <w:pPr>
              <w:rPr>
                <w:sz w:val="24"/>
              </w:rPr>
            </w:pPr>
            <w:r w:rsidRPr="00D542D1">
              <w:rPr>
                <w:rFonts w:hint="eastAsia"/>
                <w:sz w:val="24"/>
              </w:rPr>
              <w:t>内存</w:t>
            </w:r>
          </w:p>
        </w:tc>
        <w:tc>
          <w:tcPr>
            <w:tcW w:w="6174" w:type="dxa"/>
          </w:tcPr>
          <w:p w14:paraId="7EB56C9F" w14:textId="49B0A29C" w:rsidR="00D542D1" w:rsidRPr="00D542D1" w:rsidRDefault="00D542D1" w:rsidP="00D542D1">
            <w:pPr>
              <w:rPr>
                <w:sz w:val="24"/>
              </w:rPr>
            </w:pPr>
            <w:r w:rsidRPr="00D542D1">
              <w:rPr>
                <w:rFonts w:hint="eastAsia"/>
                <w:sz w:val="24"/>
              </w:rPr>
              <w:t>1G</w:t>
            </w:r>
            <w:r w:rsidRPr="00D542D1">
              <w:rPr>
                <w:sz w:val="24"/>
              </w:rPr>
              <w:t>B</w:t>
            </w:r>
          </w:p>
        </w:tc>
      </w:tr>
      <w:tr w:rsidR="00D542D1" w:rsidRPr="00D542D1" w14:paraId="6A771DE6" w14:textId="77777777" w:rsidTr="00D542D1">
        <w:tc>
          <w:tcPr>
            <w:tcW w:w="1702" w:type="dxa"/>
          </w:tcPr>
          <w:p w14:paraId="6985CFF4" w14:textId="22362101" w:rsidR="00D542D1" w:rsidRPr="00D542D1" w:rsidRDefault="00D542D1" w:rsidP="00D542D1">
            <w:pPr>
              <w:rPr>
                <w:sz w:val="24"/>
              </w:rPr>
            </w:pPr>
            <w:r w:rsidRPr="00D542D1">
              <w:rPr>
                <w:rFonts w:hint="eastAsia"/>
                <w:sz w:val="24"/>
              </w:rPr>
              <w:t>富余硬盘空间</w:t>
            </w:r>
          </w:p>
        </w:tc>
        <w:tc>
          <w:tcPr>
            <w:tcW w:w="6174" w:type="dxa"/>
          </w:tcPr>
          <w:p w14:paraId="4D87B6A8" w14:textId="0A1D42C6" w:rsidR="00D542D1" w:rsidRPr="00D542D1" w:rsidRDefault="00D542D1" w:rsidP="00D542D1">
            <w:pPr>
              <w:rPr>
                <w:sz w:val="24"/>
              </w:rPr>
            </w:pPr>
            <w:r w:rsidRPr="00D542D1">
              <w:rPr>
                <w:rFonts w:hint="eastAsia"/>
                <w:sz w:val="24"/>
              </w:rPr>
              <w:t>16GB</w:t>
            </w:r>
          </w:p>
        </w:tc>
      </w:tr>
      <w:tr w:rsidR="00D542D1" w:rsidRPr="00D542D1" w14:paraId="3F4D96B1" w14:textId="77777777" w:rsidTr="00D542D1">
        <w:tc>
          <w:tcPr>
            <w:tcW w:w="1702" w:type="dxa"/>
          </w:tcPr>
          <w:p w14:paraId="30FB6DF5" w14:textId="119299D6" w:rsidR="00D542D1" w:rsidRPr="00D542D1" w:rsidRDefault="00D542D1" w:rsidP="00D542D1">
            <w:pPr>
              <w:rPr>
                <w:sz w:val="24"/>
              </w:rPr>
            </w:pPr>
            <w:r w:rsidRPr="00D542D1">
              <w:rPr>
                <w:rFonts w:hint="eastAsia"/>
                <w:sz w:val="24"/>
              </w:rPr>
              <w:t>互联网带宽</w:t>
            </w:r>
          </w:p>
        </w:tc>
        <w:tc>
          <w:tcPr>
            <w:tcW w:w="6174" w:type="dxa"/>
          </w:tcPr>
          <w:p w14:paraId="38B628F2" w14:textId="09B69A29" w:rsidR="00D542D1" w:rsidRPr="00D542D1" w:rsidRDefault="00D542D1" w:rsidP="00D542D1">
            <w:pPr>
              <w:rPr>
                <w:sz w:val="24"/>
              </w:rPr>
            </w:pPr>
            <w:r w:rsidRPr="00D542D1">
              <w:rPr>
                <w:rFonts w:hint="eastAsia"/>
                <w:sz w:val="24"/>
              </w:rPr>
              <w:t>100Mbps</w:t>
            </w:r>
          </w:p>
        </w:tc>
      </w:tr>
      <w:tr w:rsidR="005366F5" w:rsidRPr="00D542D1" w14:paraId="4731F318" w14:textId="77777777" w:rsidTr="00D542D1">
        <w:tc>
          <w:tcPr>
            <w:tcW w:w="1702" w:type="dxa"/>
          </w:tcPr>
          <w:p w14:paraId="492DA098" w14:textId="4CAD9362" w:rsidR="005366F5" w:rsidRPr="00D542D1" w:rsidRDefault="005366F5" w:rsidP="00D542D1">
            <w:pPr>
              <w:rPr>
                <w:sz w:val="24"/>
              </w:rPr>
            </w:pPr>
            <w:r>
              <w:rPr>
                <w:rFonts w:hint="eastAsia"/>
                <w:sz w:val="24"/>
              </w:rPr>
              <w:t>--</w:t>
            </w:r>
          </w:p>
        </w:tc>
        <w:tc>
          <w:tcPr>
            <w:tcW w:w="6174" w:type="dxa"/>
          </w:tcPr>
          <w:p w14:paraId="7676D0B7" w14:textId="22876627" w:rsidR="005366F5" w:rsidRPr="00D542D1" w:rsidRDefault="005366F5" w:rsidP="00D542D1">
            <w:pPr>
              <w:rPr>
                <w:sz w:val="24"/>
              </w:rPr>
            </w:pPr>
            <w:r>
              <w:rPr>
                <w:rFonts w:hint="eastAsia"/>
                <w:sz w:val="24"/>
              </w:rPr>
              <w:t>--</w:t>
            </w:r>
          </w:p>
        </w:tc>
      </w:tr>
    </w:tbl>
    <w:p w14:paraId="1F13339E" w14:textId="3682DAD9" w:rsidR="00D542D1" w:rsidRPr="00D542D1" w:rsidRDefault="00D542D1" w:rsidP="00D542D1">
      <w:pPr>
        <w:ind w:left="420"/>
        <w:rPr>
          <w:sz w:val="24"/>
        </w:rPr>
      </w:pPr>
    </w:p>
    <w:p w14:paraId="602A19BB" w14:textId="49D1A22E" w:rsidR="00D542D1" w:rsidRPr="00D542D1" w:rsidRDefault="00D542D1" w:rsidP="00D542D1">
      <w:pPr>
        <w:ind w:left="420"/>
        <w:rPr>
          <w:sz w:val="24"/>
        </w:rPr>
      </w:pPr>
      <w:r w:rsidRPr="00D542D1">
        <w:rPr>
          <w:rFonts w:hint="eastAsia"/>
          <w:sz w:val="24"/>
        </w:rPr>
        <w:t>软件环境应当至少满足（针对于用户端）：</w:t>
      </w:r>
    </w:p>
    <w:tbl>
      <w:tblPr>
        <w:tblStyle w:val="af"/>
        <w:tblW w:w="0" w:type="auto"/>
        <w:tblInd w:w="420" w:type="dxa"/>
        <w:tblLook w:val="04A0" w:firstRow="1" w:lastRow="0" w:firstColumn="1" w:lastColumn="0" w:noHBand="0" w:noVBand="1"/>
      </w:tblPr>
      <w:tblGrid>
        <w:gridCol w:w="1702"/>
        <w:gridCol w:w="6174"/>
      </w:tblGrid>
      <w:tr w:rsidR="00D542D1" w:rsidRPr="00D542D1" w14:paraId="67DFA35B" w14:textId="77777777" w:rsidTr="00D542D1">
        <w:tc>
          <w:tcPr>
            <w:tcW w:w="1702" w:type="dxa"/>
          </w:tcPr>
          <w:p w14:paraId="79AE8AD1" w14:textId="371FEA9C" w:rsidR="00D542D1" w:rsidRPr="00D542D1" w:rsidRDefault="00D542D1" w:rsidP="00D542D1">
            <w:pPr>
              <w:rPr>
                <w:b/>
                <w:sz w:val="24"/>
              </w:rPr>
            </w:pPr>
            <w:r w:rsidRPr="00D542D1">
              <w:rPr>
                <w:rFonts w:hint="eastAsia"/>
                <w:b/>
                <w:sz w:val="24"/>
              </w:rPr>
              <w:t>项目</w:t>
            </w:r>
          </w:p>
        </w:tc>
        <w:tc>
          <w:tcPr>
            <w:tcW w:w="6174" w:type="dxa"/>
          </w:tcPr>
          <w:p w14:paraId="3810642B" w14:textId="6C1446F4" w:rsidR="00D542D1" w:rsidRPr="00D542D1" w:rsidRDefault="00D542D1" w:rsidP="00D542D1">
            <w:pPr>
              <w:rPr>
                <w:b/>
                <w:sz w:val="24"/>
              </w:rPr>
            </w:pPr>
            <w:r w:rsidRPr="00D542D1">
              <w:rPr>
                <w:rFonts w:hint="eastAsia"/>
                <w:b/>
                <w:sz w:val="24"/>
              </w:rPr>
              <w:t>内容</w:t>
            </w:r>
          </w:p>
        </w:tc>
      </w:tr>
      <w:tr w:rsidR="00D542D1" w:rsidRPr="00D542D1" w14:paraId="3E94D6E6" w14:textId="77777777" w:rsidTr="00D542D1">
        <w:tc>
          <w:tcPr>
            <w:tcW w:w="1702" w:type="dxa"/>
          </w:tcPr>
          <w:p w14:paraId="2E911CD7" w14:textId="10B98753" w:rsidR="00D542D1" w:rsidRPr="00D542D1" w:rsidRDefault="00D542D1" w:rsidP="00D542D1">
            <w:pPr>
              <w:rPr>
                <w:sz w:val="24"/>
              </w:rPr>
            </w:pPr>
            <w:r>
              <w:rPr>
                <w:rFonts w:hint="eastAsia"/>
                <w:sz w:val="24"/>
              </w:rPr>
              <w:t>浏览器</w:t>
            </w:r>
          </w:p>
        </w:tc>
        <w:tc>
          <w:tcPr>
            <w:tcW w:w="6174" w:type="dxa"/>
          </w:tcPr>
          <w:p w14:paraId="100C2FDC" w14:textId="7E8A64AD" w:rsidR="00D542D1" w:rsidRPr="00D542D1" w:rsidRDefault="00D542D1" w:rsidP="00D542D1">
            <w:pPr>
              <w:rPr>
                <w:sz w:val="24"/>
              </w:rPr>
            </w:pPr>
            <w:r>
              <w:rPr>
                <w:rFonts w:hint="eastAsia"/>
                <w:sz w:val="24"/>
              </w:rPr>
              <w:t>Chrome</w:t>
            </w:r>
            <w:r>
              <w:rPr>
                <w:sz w:val="24"/>
              </w:rPr>
              <w:t xml:space="preserve"> 60</w:t>
            </w:r>
            <w:r>
              <w:rPr>
                <w:rFonts w:hint="eastAsia"/>
                <w:sz w:val="24"/>
              </w:rPr>
              <w:t>+</w:t>
            </w:r>
            <w:r>
              <w:rPr>
                <w:sz w:val="24"/>
              </w:rPr>
              <w:t xml:space="preserve"> </w:t>
            </w:r>
            <w:r>
              <w:rPr>
                <w:rFonts w:hint="eastAsia"/>
                <w:sz w:val="24"/>
              </w:rPr>
              <w:t>或其等效兼容浏览器</w:t>
            </w:r>
          </w:p>
        </w:tc>
      </w:tr>
      <w:tr w:rsidR="005366F5" w:rsidRPr="00D542D1" w14:paraId="55DCC255" w14:textId="77777777" w:rsidTr="00D542D1">
        <w:tc>
          <w:tcPr>
            <w:tcW w:w="1702" w:type="dxa"/>
          </w:tcPr>
          <w:p w14:paraId="5A1866A2" w14:textId="79CD413E" w:rsidR="005366F5" w:rsidRDefault="005366F5" w:rsidP="00D542D1">
            <w:pPr>
              <w:rPr>
                <w:sz w:val="24"/>
              </w:rPr>
            </w:pPr>
            <w:r>
              <w:rPr>
                <w:rFonts w:hint="eastAsia"/>
                <w:sz w:val="24"/>
              </w:rPr>
              <w:t>--</w:t>
            </w:r>
          </w:p>
        </w:tc>
        <w:tc>
          <w:tcPr>
            <w:tcW w:w="6174" w:type="dxa"/>
          </w:tcPr>
          <w:p w14:paraId="7526356E" w14:textId="22CA3BC1" w:rsidR="005366F5" w:rsidRDefault="005366F5" w:rsidP="00D542D1">
            <w:pPr>
              <w:rPr>
                <w:sz w:val="24"/>
              </w:rPr>
            </w:pPr>
            <w:r>
              <w:rPr>
                <w:rFonts w:hint="eastAsia"/>
                <w:sz w:val="24"/>
              </w:rPr>
              <w:t>--</w:t>
            </w:r>
          </w:p>
        </w:tc>
      </w:tr>
    </w:tbl>
    <w:p w14:paraId="1DBE5675" w14:textId="27DD3361" w:rsidR="00D542D1" w:rsidRPr="00D542D1" w:rsidRDefault="00D542D1" w:rsidP="00D542D1">
      <w:pPr>
        <w:rPr>
          <w:sz w:val="24"/>
        </w:rPr>
      </w:pPr>
      <w:r>
        <w:rPr>
          <w:sz w:val="24"/>
        </w:rPr>
        <w:tab/>
      </w:r>
    </w:p>
    <w:p w14:paraId="08826363" w14:textId="49813E9C" w:rsidR="00D542D1" w:rsidRDefault="00D542D1" w:rsidP="00D542D1">
      <w:pPr>
        <w:ind w:left="420"/>
        <w:rPr>
          <w:sz w:val="24"/>
        </w:rPr>
      </w:pPr>
      <w:r w:rsidRPr="00D542D1">
        <w:rPr>
          <w:rFonts w:hint="eastAsia"/>
          <w:sz w:val="24"/>
        </w:rPr>
        <w:lastRenderedPageBreak/>
        <w:t>运行环境应当至少提供：</w:t>
      </w:r>
    </w:p>
    <w:tbl>
      <w:tblPr>
        <w:tblStyle w:val="af"/>
        <w:tblW w:w="0" w:type="auto"/>
        <w:tblInd w:w="420" w:type="dxa"/>
        <w:tblLook w:val="04A0" w:firstRow="1" w:lastRow="0" w:firstColumn="1" w:lastColumn="0" w:noHBand="0" w:noVBand="1"/>
      </w:tblPr>
      <w:tblGrid>
        <w:gridCol w:w="1702"/>
        <w:gridCol w:w="6174"/>
      </w:tblGrid>
      <w:tr w:rsidR="00AC76F1" w:rsidRPr="00AC76F1" w14:paraId="5DC0FFD5" w14:textId="77777777" w:rsidTr="00C37C87">
        <w:tc>
          <w:tcPr>
            <w:tcW w:w="1702" w:type="dxa"/>
            <w:vAlign w:val="center"/>
          </w:tcPr>
          <w:p w14:paraId="440E8A6B" w14:textId="5336198E" w:rsidR="00AC76F1" w:rsidRPr="00AC76F1" w:rsidRDefault="00AC76F1" w:rsidP="00563442">
            <w:pPr>
              <w:jc w:val="left"/>
              <w:rPr>
                <w:b/>
                <w:sz w:val="24"/>
              </w:rPr>
            </w:pPr>
            <w:r w:rsidRPr="00AC76F1">
              <w:rPr>
                <w:rFonts w:hint="eastAsia"/>
                <w:b/>
                <w:sz w:val="24"/>
              </w:rPr>
              <w:t>项目</w:t>
            </w:r>
          </w:p>
        </w:tc>
        <w:tc>
          <w:tcPr>
            <w:tcW w:w="6174" w:type="dxa"/>
            <w:vAlign w:val="center"/>
          </w:tcPr>
          <w:p w14:paraId="7CE0F918" w14:textId="7B10BDDB" w:rsidR="00AC76F1" w:rsidRPr="00AC76F1" w:rsidRDefault="00AC76F1" w:rsidP="00563442">
            <w:pPr>
              <w:jc w:val="left"/>
              <w:rPr>
                <w:b/>
                <w:sz w:val="24"/>
              </w:rPr>
            </w:pPr>
            <w:r w:rsidRPr="00AC76F1">
              <w:rPr>
                <w:rFonts w:hint="eastAsia"/>
                <w:b/>
                <w:sz w:val="24"/>
              </w:rPr>
              <w:t>内容</w:t>
            </w:r>
            <w:r>
              <w:rPr>
                <w:rFonts w:hint="eastAsia"/>
                <w:b/>
                <w:sz w:val="24"/>
              </w:rPr>
              <w:t>（以下内容均为发布版</w:t>
            </w:r>
            <w:r>
              <w:rPr>
                <w:rFonts w:hint="eastAsia"/>
                <w:b/>
                <w:sz w:val="24"/>
              </w:rPr>
              <w:t>&lt;</w:t>
            </w:r>
            <w:r>
              <w:rPr>
                <w:b/>
                <w:sz w:val="24"/>
              </w:rPr>
              <w:t>Release</w:t>
            </w:r>
            <w:r w:rsidR="00C37C87">
              <w:rPr>
                <w:b/>
                <w:sz w:val="24"/>
              </w:rPr>
              <w:t xml:space="preserve"> Version</w:t>
            </w:r>
            <w:r>
              <w:rPr>
                <w:rFonts w:hint="eastAsia"/>
                <w:b/>
                <w:sz w:val="24"/>
              </w:rPr>
              <w:t>&gt;</w:t>
            </w:r>
            <w:r>
              <w:rPr>
                <w:rFonts w:hint="eastAsia"/>
                <w:b/>
                <w:sz w:val="24"/>
              </w:rPr>
              <w:t>）</w:t>
            </w:r>
          </w:p>
        </w:tc>
      </w:tr>
      <w:tr w:rsidR="00AC76F1" w14:paraId="4C40C374" w14:textId="77777777" w:rsidTr="00C37C87">
        <w:tc>
          <w:tcPr>
            <w:tcW w:w="1702" w:type="dxa"/>
            <w:vAlign w:val="center"/>
          </w:tcPr>
          <w:p w14:paraId="6A8C9404" w14:textId="0FC69ACC" w:rsidR="00AC76F1" w:rsidRDefault="00AC76F1" w:rsidP="00563442">
            <w:pPr>
              <w:jc w:val="left"/>
              <w:rPr>
                <w:sz w:val="24"/>
              </w:rPr>
            </w:pPr>
            <w:r>
              <w:rPr>
                <w:rFonts w:hint="eastAsia"/>
                <w:sz w:val="24"/>
              </w:rPr>
              <w:t>JDK</w:t>
            </w:r>
          </w:p>
        </w:tc>
        <w:tc>
          <w:tcPr>
            <w:tcW w:w="6174" w:type="dxa"/>
            <w:vAlign w:val="center"/>
          </w:tcPr>
          <w:p w14:paraId="2E173B0A" w14:textId="2993C1D9" w:rsidR="00AC76F1" w:rsidRDefault="00AC76F1" w:rsidP="00563442">
            <w:pPr>
              <w:jc w:val="left"/>
              <w:rPr>
                <w:sz w:val="24"/>
              </w:rPr>
            </w:pPr>
            <w:r>
              <w:rPr>
                <w:rFonts w:hint="eastAsia"/>
                <w:sz w:val="24"/>
              </w:rPr>
              <w:t>1.8</w:t>
            </w:r>
          </w:p>
        </w:tc>
      </w:tr>
      <w:tr w:rsidR="00AC76F1" w14:paraId="73C47D5C" w14:textId="77777777" w:rsidTr="00C37C87">
        <w:tc>
          <w:tcPr>
            <w:tcW w:w="1702" w:type="dxa"/>
            <w:vAlign w:val="center"/>
          </w:tcPr>
          <w:p w14:paraId="0FBF2187" w14:textId="0956D651" w:rsidR="00AC76F1" w:rsidRDefault="00AC76F1" w:rsidP="00563442">
            <w:pPr>
              <w:jc w:val="left"/>
              <w:rPr>
                <w:sz w:val="24"/>
              </w:rPr>
            </w:pPr>
            <w:r>
              <w:rPr>
                <w:rFonts w:hint="eastAsia"/>
                <w:sz w:val="24"/>
              </w:rPr>
              <w:t>Spring</w:t>
            </w:r>
          </w:p>
        </w:tc>
        <w:tc>
          <w:tcPr>
            <w:tcW w:w="6174" w:type="dxa"/>
            <w:vAlign w:val="center"/>
          </w:tcPr>
          <w:p w14:paraId="3275FF00" w14:textId="1C35CA29" w:rsidR="00AC76F1" w:rsidRDefault="00AC76F1" w:rsidP="00563442">
            <w:pPr>
              <w:jc w:val="left"/>
              <w:rPr>
                <w:sz w:val="24"/>
              </w:rPr>
            </w:pPr>
            <w:r>
              <w:rPr>
                <w:rFonts w:hint="eastAsia"/>
                <w:sz w:val="24"/>
              </w:rPr>
              <w:t>4.3</w:t>
            </w:r>
          </w:p>
        </w:tc>
      </w:tr>
      <w:tr w:rsidR="00AC76F1" w14:paraId="2EE3744B" w14:textId="77777777" w:rsidTr="00C37C87">
        <w:tc>
          <w:tcPr>
            <w:tcW w:w="1702" w:type="dxa"/>
            <w:vAlign w:val="center"/>
          </w:tcPr>
          <w:p w14:paraId="6ADDB86D" w14:textId="45A6FF42" w:rsidR="00AC76F1" w:rsidRDefault="00413CE5" w:rsidP="00563442">
            <w:pPr>
              <w:jc w:val="left"/>
              <w:rPr>
                <w:sz w:val="24"/>
              </w:rPr>
            </w:pPr>
            <w:r>
              <w:rPr>
                <w:rFonts w:hint="eastAsia"/>
                <w:sz w:val="24"/>
              </w:rPr>
              <w:t>MySQL</w:t>
            </w:r>
          </w:p>
        </w:tc>
        <w:tc>
          <w:tcPr>
            <w:tcW w:w="6174" w:type="dxa"/>
            <w:vAlign w:val="center"/>
          </w:tcPr>
          <w:p w14:paraId="56F923E9" w14:textId="2A28890E" w:rsidR="00AC76F1" w:rsidRDefault="00C37C87" w:rsidP="00563442">
            <w:pPr>
              <w:jc w:val="left"/>
              <w:rPr>
                <w:sz w:val="24"/>
              </w:rPr>
            </w:pPr>
            <w:r>
              <w:rPr>
                <w:rFonts w:hint="eastAsia"/>
                <w:sz w:val="24"/>
              </w:rPr>
              <w:t>5.7</w:t>
            </w:r>
          </w:p>
        </w:tc>
      </w:tr>
      <w:tr w:rsidR="00C37C87" w14:paraId="6103E861" w14:textId="77777777" w:rsidTr="00C37C87">
        <w:tc>
          <w:tcPr>
            <w:tcW w:w="1702" w:type="dxa"/>
            <w:vAlign w:val="center"/>
          </w:tcPr>
          <w:p w14:paraId="05569C44" w14:textId="2FDB593A" w:rsidR="00C37C87" w:rsidRDefault="00413CE5" w:rsidP="00563442">
            <w:pPr>
              <w:jc w:val="left"/>
              <w:rPr>
                <w:sz w:val="24"/>
              </w:rPr>
            </w:pPr>
            <w:r>
              <w:rPr>
                <w:rFonts w:hint="eastAsia"/>
                <w:sz w:val="24"/>
              </w:rPr>
              <w:t>NoSQL</w:t>
            </w:r>
            <w:r w:rsidR="00C37C87">
              <w:rPr>
                <w:rFonts w:hint="eastAsia"/>
                <w:sz w:val="24"/>
              </w:rPr>
              <w:t>数据库系统</w:t>
            </w:r>
          </w:p>
        </w:tc>
        <w:tc>
          <w:tcPr>
            <w:tcW w:w="6174" w:type="dxa"/>
            <w:vAlign w:val="center"/>
          </w:tcPr>
          <w:p w14:paraId="66B5A18F" w14:textId="4643A2A9" w:rsidR="00C37C87" w:rsidRDefault="00C37C87" w:rsidP="00563442">
            <w:pPr>
              <w:jc w:val="left"/>
              <w:rPr>
                <w:sz w:val="24"/>
              </w:rPr>
            </w:pPr>
            <w:r>
              <w:rPr>
                <w:rFonts w:hint="eastAsia"/>
                <w:sz w:val="24"/>
              </w:rPr>
              <w:t>适用于</w:t>
            </w:r>
            <w:r>
              <w:rPr>
                <w:rFonts w:hint="eastAsia"/>
                <w:sz w:val="24"/>
              </w:rPr>
              <w:t>K-V</w:t>
            </w:r>
            <w:r>
              <w:rPr>
                <w:rFonts w:hint="eastAsia"/>
                <w:sz w:val="24"/>
              </w:rPr>
              <w:t>存储和文档型存储的优秀产品如：</w:t>
            </w:r>
            <w:r>
              <w:rPr>
                <w:rFonts w:ascii="Arial" w:hAnsi="Arial" w:cs="Arial"/>
                <w:color w:val="333333"/>
                <w:szCs w:val="21"/>
                <w:shd w:val="clear" w:color="auto" w:fill="FFFFFF"/>
              </w:rPr>
              <w:t>Redis</w:t>
            </w:r>
            <w:r>
              <w:rPr>
                <w:rFonts w:ascii="Arial" w:hAnsi="Arial" w:cs="Arial" w:hint="eastAsia"/>
                <w:color w:val="333333"/>
                <w:szCs w:val="21"/>
                <w:shd w:val="clear" w:color="auto" w:fill="FFFFFF"/>
              </w:rPr>
              <w:t>、</w:t>
            </w:r>
            <w:r>
              <w:rPr>
                <w:rFonts w:hint="eastAsia"/>
                <w:sz w:val="24"/>
              </w:rPr>
              <w:t>MongoDB</w:t>
            </w:r>
          </w:p>
        </w:tc>
      </w:tr>
      <w:tr w:rsidR="00C37C87" w14:paraId="03D28074" w14:textId="77777777" w:rsidTr="00C37C87">
        <w:tc>
          <w:tcPr>
            <w:tcW w:w="1702" w:type="dxa"/>
            <w:vAlign w:val="center"/>
          </w:tcPr>
          <w:p w14:paraId="14010716" w14:textId="03EADA59" w:rsidR="00C37C87" w:rsidRDefault="00563442" w:rsidP="00563442">
            <w:pPr>
              <w:jc w:val="left"/>
              <w:rPr>
                <w:sz w:val="24"/>
              </w:rPr>
            </w:pPr>
            <w:r>
              <w:rPr>
                <w:rFonts w:hint="eastAsia"/>
                <w:sz w:val="24"/>
              </w:rPr>
              <w:t>OS</w:t>
            </w:r>
          </w:p>
        </w:tc>
        <w:tc>
          <w:tcPr>
            <w:tcW w:w="6174" w:type="dxa"/>
            <w:vAlign w:val="center"/>
          </w:tcPr>
          <w:p w14:paraId="0679A599" w14:textId="1850BE53" w:rsidR="00C37C87" w:rsidRDefault="00563442" w:rsidP="00563442">
            <w:pPr>
              <w:jc w:val="left"/>
              <w:rPr>
                <w:sz w:val="24"/>
              </w:rPr>
            </w:pPr>
            <w:r>
              <w:rPr>
                <w:rFonts w:hint="eastAsia"/>
                <w:sz w:val="24"/>
              </w:rPr>
              <w:t>安全稳定的服务器版本</w:t>
            </w:r>
            <w:r>
              <w:rPr>
                <w:rFonts w:hint="eastAsia"/>
                <w:sz w:val="24"/>
              </w:rPr>
              <w:t>OS</w:t>
            </w:r>
            <w:r>
              <w:rPr>
                <w:rFonts w:hint="eastAsia"/>
                <w:sz w:val="24"/>
              </w:rPr>
              <w:t>，如</w:t>
            </w:r>
            <w:r w:rsidR="001A45C4">
              <w:rPr>
                <w:rFonts w:hint="eastAsia"/>
                <w:sz w:val="24"/>
              </w:rPr>
              <w:t>：</w:t>
            </w:r>
            <w:r>
              <w:rPr>
                <w:rFonts w:hint="eastAsia"/>
                <w:sz w:val="24"/>
              </w:rPr>
              <w:t>Ubuntu</w:t>
            </w:r>
            <w:r>
              <w:rPr>
                <w:sz w:val="24"/>
              </w:rPr>
              <w:t xml:space="preserve"> Server</w:t>
            </w:r>
          </w:p>
        </w:tc>
      </w:tr>
      <w:tr w:rsidR="005366F5" w14:paraId="5E7F5267" w14:textId="77777777" w:rsidTr="00C37C87">
        <w:tc>
          <w:tcPr>
            <w:tcW w:w="1702" w:type="dxa"/>
            <w:vAlign w:val="center"/>
          </w:tcPr>
          <w:p w14:paraId="27F6DB5A" w14:textId="43B549C8" w:rsidR="005366F5" w:rsidRDefault="005366F5" w:rsidP="00563442">
            <w:pPr>
              <w:jc w:val="left"/>
              <w:rPr>
                <w:sz w:val="24"/>
              </w:rPr>
            </w:pPr>
            <w:r>
              <w:rPr>
                <w:rFonts w:hint="eastAsia"/>
                <w:sz w:val="24"/>
              </w:rPr>
              <w:t>--</w:t>
            </w:r>
          </w:p>
        </w:tc>
        <w:tc>
          <w:tcPr>
            <w:tcW w:w="6174" w:type="dxa"/>
            <w:vAlign w:val="center"/>
          </w:tcPr>
          <w:p w14:paraId="4449CE62" w14:textId="2C1BA2A5" w:rsidR="005366F5" w:rsidRDefault="005366F5" w:rsidP="00563442">
            <w:pPr>
              <w:jc w:val="left"/>
              <w:rPr>
                <w:sz w:val="24"/>
              </w:rPr>
            </w:pPr>
            <w:r>
              <w:rPr>
                <w:rFonts w:hint="eastAsia"/>
                <w:sz w:val="24"/>
              </w:rPr>
              <w:t>--</w:t>
            </w:r>
          </w:p>
        </w:tc>
      </w:tr>
    </w:tbl>
    <w:p w14:paraId="1B19F15A" w14:textId="77777777" w:rsidR="00AC76F1" w:rsidRPr="00D542D1" w:rsidRDefault="00AC76F1" w:rsidP="00D542D1">
      <w:pPr>
        <w:ind w:left="420"/>
        <w:rPr>
          <w:sz w:val="24"/>
        </w:rPr>
      </w:pPr>
    </w:p>
    <w:p w14:paraId="5399D72A" w14:textId="104A9559" w:rsidR="00D542D1" w:rsidRDefault="00D542D1" w:rsidP="00D542D1">
      <w:pPr>
        <w:ind w:left="420"/>
        <w:rPr>
          <w:sz w:val="24"/>
        </w:rPr>
      </w:pPr>
      <w:r w:rsidRPr="00D542D1">
        <w:rPr>
          <w:rFonts w:hint="eastAsia"/>
          <w:sz w:val="24"/>
        </w:rPr>
        <w:t>开发环境</w:t>
      </w:r>
      <w:r>
        <w:rPr>
          <w:rFonts w:hint="eastAsia"/>
          <w:sz w:val="24"/>
        </w:rPr>
        <w:t>：</w:t>
      </w:r>
    </w:p>
    <w:tbl>
      <w:tblPr>
        <w:tblStyle w:val="af"/>
        <w:tblW w:w="0" w:type="auto"/>
        <w:tblInd w:w="420" w:type="dxa"/>
        <w:tblLook w:val="04A0" w:firstRow="1" w:lastRow="0" w:firstColumn="1" w:lastColumn="0" w:noHBand="0" w:noVBand="1"/>
      </w:tblPr>
      <w:tblGrid>
        <w:gridCol w:w="1702"/>
        <w:gridCol w:w="6174"/>
      </w:tblGrid>
      <w:tr w:rsidR="00413CE5" w:rsidRPr="00D542D1" w14:paraId="2519C8F8" w14:textId="77777777" w:rsidTr="00BC71F8">
        <w:tc>
          <w:tcPr>
            <w:tcW w:w="1702" w:type="dxa"/>
          </w:tcPr>
          <w:p w14:paraId="66907003" w14:textId="77777777" w:rsidR="00413CE5" w:rsidRPr="00D542D1" w:rsidRDefault="00413CE5" w:rsidP="00A95D80">
            <w:pPr>
              <w:jc w:val="left"/>
              <w:rPr>
                <w:b/>
                <w:sz w:val="24"/>
              </w:rPr>
            </w:pPr>
            <w:r w:rsidRPr="00D542D1">
              <w:rPr>
                <w:rFonts w:hint="eastAsia"/>
                <w:b/>
                <w:sz w:val="24"/>
              </w:rPr>
              <w:t>项目</w:t>
            </w:r>
          </w:p>
        </w:tc>
        <w:tc>
          <w:tcPr>
            <w:tcW w:w="6174" w:type="dxa"/>
          </w:tcPr>
          <w:p w14:paraId="4E260EFC" w14:textId="77777777" w:rsidR="00413CE5" w:rsidRPr="00D542D1" w:rsidRDefault="00413CE5" w:rsidP="00A95D80">
            <w:pPr>
              <w:jc w:val="left"/>
              <w:rPr>
                <w:b/>
                <w:sz w:val="24"/>
              </w:rPr>
            </w:pPr>
            <w:r w:rsidRPr="00D542D1">
              <w:rPr>
                <w:rFonts w:hint="eastAsia"/>
                <w:b/>
                <w:sz w:val="24"/>
              </w:rPr>
              <w:t>内容</w:t>
            </w:r>
          </w:p>
        </w:tc>
      </w:tr>
      <w:tr w:rsidR="00413CE5" w:rsidRPr="00D542D1" w14:paraId="58464EEE" w14:textId="77777777" w:rsidTr="00BC71F8">
        <w:tc>
          <w:tcPr>
            <w:tcW w:w="1702" w:type="dxa"/>
          </w:tcPr>
          <w:p w14:paraId="693F8963" w14:textId="12FF212D" w:rsidR="00413CE5" w:rsidRPr="00D542D1" w:rsidRDefault="00413CE5" w:rsidP="00A95D80">
            <w:pPr>
              <w:jc w:val="left"/>
              <w:rPr>
                <w:sz w:val="24"/>
              </w:rPr>
            </w:pPr>
            <w:r>
              <w:rPr>
                <w:rFonts w:hint="eastAsia"/>
                <w:sz w:val="24"/>
              </w:rPr>
              <w:t>IDE</w:t>
            </w:r>
          </w:p>
        </w:tc>
        <w:tc>
          <w:tcPr>
            <w:tcW w:w="6174" w:type="dxa"/>
          </w:tcPr>
          <w:p w14:paraId="45869D1E" w14:textId="479688DC" w:rsidR="00413CE5" w:rsidRPr="00D542D1" w:rsidRDefault="00413CE5" w:rsidP="00A95D80">
            <w:pPr>
              <w:jc w:val="left"/>
              <w:rPr>
                <w:sz w:val="24"/>
              </w:rPr>
            </w:pPr>
            <w:r>
              <w:rPr>
                <w:rFonts w:hint="eastAsia"/>
                <w:sz w:val="24"/>
              </w:rPr>
              <w:t>Myec</w:t>
            </w:r>
            <w:r>
              <w:rPr>
                <w:sz w:val="24"/>
              </w:rPr>
              <w:t>lipse 2015</w:t>
            </w:r>
            <w:r>
              <w:rPr>
                <w:rFonts w:hint="eastAsia"/>
                <w:sz w:val="24"/>
              </w:rPr>
              <w:t>+</w:t>
            </w:r>
          </w:p>
        </w:tc>
      </w:tr>
      <w:tr w:rsidR="00413CE5" w:rsidRPr="00D542D1" w14:paraId="13418889" w14:textId="77777777" w:rsidTr="00BC71F8">
        <w:tc>
          <w:tcPr>
            <w:tcW w:w="1702" w:type="dxa"/>
          </w:tcPr>
          <w:p w14:paraId="2402A634" w14:textId="26B670C7" w:rsidR="00413CE5" w:rsidRDefault="00413CE5" w:rsidP="00A95D80">
            <w:pPr>
              <w:jc w:val="left"/>
              <w:rPr>
                <w:sz w:val="24"/>
              </w:rPr>
            </w:pPr>
            <w:r>
              <w:rPr>
                <w:rFonts w:hint="eastAsia"/>
                <w:sz w:val="24"/>
              </w:rPr>
              <w:t>Git</w:t>
            </w:r>
          </w:p>
        </w:tc>
        <w:tc>
          <w:tcPr>
            <w:tcW w:w="6174" w:type="dxa"/>
          </w:tcPr>
          <w:p w14:paraId="14AEDC2E" w14:textId="59D0F43B" w:rsidR="00413CE5" w:rsidRDefault="00413CE5" w:rsidP="00A95D80">
            <w:pPr>
              <w:jc w:val="left"/>
              <w:rPr>
                <w:sz w:val="24"/>
              </w:rPr>
            </w:pPr>
            <w:r>
              <w:rPr>
                <w:rFonts w:hint="eastAsia"/>
                <w:sz w:val="24"/>
              </w:rPr>
              <w:t>Github Platform</w:t>
            </w:r>
          </w:p>
        </w:tc>
      </w:tr>
      <w:tr w:rsidR="00413CE5" w:rsidRPr="00D542D1" w14:paraId="322A01AE" w14:textId="77777777" w:rsidTr="00BC71F8">
        <w:tc>
          <w:tcPr>
            <w:tcW w:w="1702" w:type="dxa"/>
          </w:tcPr>
          <w:p w14:paraId="7A1BF7F6" w14:textId="2FB2F392" w:rsidR="00413CE5" w:rsidRDefault="00413CE5" w:rsidP="00A95D80">
            <w:pPr>
              <w:jc w:val="left"/>
              <w:rPr>
                <w:sz w:val="24"/>
              </w:rPr>
            </w:pPr>
            <w:r>
              <w:rPr>
                <w:sz w:val="24"/>
              </w:rPr>
              <w:t>W</w:t>
            </w:r>
            <w:r>
              <w:rPr>
                <w:rFonts w:hint="eastAsia"/>
                <w:sz w:val="24"/>
              </w:rPr>
              <w:t>ord</w:t>
            </w:r>
          </w:p>
        </w:tc>
        <w:tc>
          <w:tcPr>
            <w:tcW w:w="6174" w:type="dxa"/>
          </w:tcPr>
          <w:p w14:paraId="1E049DE4" w14:textId="157F3D17" w:rsidR="00413CE5" w:rsidRDefault="00413CE5" w:rsidP="00A95D80">
            <w:pPr>
              <w:jc w:val="left"/>
              <w:rPr>
                <w:sz w:val="24"/>
              </w:rPr>
            </w:pPr>
            <w:r>
              <w:rPr>
                <w:rFonts w:hint="eastAsia"/>
                <w:sz w:val="24"/>
              </w:rPr>
              <w:t>2013+</w:t>
            </w:r>
          </w:p>
        </w:tc>
      </w:tr>
      <w:tr w:rsidR="00413CE5" w:rsidRPr="00D542D1" w14:paraId="6A65D4A0" w14:textId="77777777" w:rsidTr="00BC71F8">
        <w:tc>
          <w:tcPr>
            <w:tcW w:w="1702" w:type="dxa"/>
          </w:tcPr>
          <w:p w14:paraId="1AC0A22D" w14:textId="375A416B" w:rsidR="00413CE5" w:rsidRDefault="00413CE5" w:rsidP="00A95D80">
            <w:pPr>
              <w:jc w:val="left"/>
              <w:rPr>
                <w:sz w:val="24"/>
              </w:rPr>
            </w:pPr>
            <w:r>
              <w:rPr>
                <w:rFonts w:hint="eastAsia"/>
                <w:sz w:val="24"/>
              </w:rPr>
              <w:t>MySQL</w:t>
            </w:r>
            <w:r>
              <w:rPr>
                <w:sz w:val="24"/>
              </w:rPr>
              <w:t xml:space="preserve"> </w:t>
            </w:r>
            <w:r>
              <w:rPr>
                <w:rFonts w:hint="eastAsia"/>
                <w:sz w:val="24"/>
              </w:rPr>
              <w:t>Workbench</w:t>
            </w:r>
          </w:p>
        </w:tc>
        <w:tc>
          <w:tcPr>
            <w:tcW w:w="6174" w:type="dxa"/>
          </w:tcPr>
          <w:p w14:paraId="6B1A48C0" w14:textId="2005F2EE" w:rsidR="00413CE5" w:rsidRDefault="007C2B99" w:rsidP="00A95D80">
            <w:pPr>
              <w:jc w:val="left"/>
              <w:rPr>
                <w:sz w:val="24"/>
              </w:rPr>
            </w:pPr>
            <w:r>
              <w:rPr>
                <w:rFonts w:hint="eastAsia"/>
                <w:sz w:val="24"/>
              </w:rPr>
              <w:t>MySQL</w:t>
            </w:r>
            <w:r>
              <w:rPr>
                <w:sz w:val="24"/>
              </w:rPr>
              <w:t xml:space="preserve"> </w:t>
            </w:r>
            <w:r>
              <w:rPr>
                <w:rFonts w:hint="eastAsia"/>
                <w:sz w:val="24"/>
              </w:rPr>
              <w:t>Workbench</w:t>
            </w:r>
            <w:r>
              <w:rPr>
                <w:sz w:val="24"/>
              </w:rPr>
              <w:t xml:space="preserve"> 6.3 </w:t>
            </w:r>
            <w:r>
              <w:rPr>
                <w:rFonts w:hint="eastAsia"/>
                <w:sz w:val="24"/>
              </w:rPr>
              <w:t>CE+</w:t>
            </w:r>
          </w:p>
        </w:tc>
      </w:tr>
      <w:tr w:rsidR="005366F5" w:rsidRPr="00D542D1" w14:paraId="51581B80" w14:textId="77777777" w:rsidTr="00BC71F8">
        <w:tc>
          <w:tcPr>
            <w:tcW w:w="1702" w:type="dxa"/>
          </w:tcPr>
          <w:p w14:paraId="0B77F66A" w14:textId="0B2B45FF" w:rsidR="005366F5" w:rsidRDefault="005366F5" w:rsidP="00A95D80">
            <w:pPr>
              <w:jc w:val="left"/>
              <w:rPr>
                <w:sz w:val="24"/>
              </w:rPr>
            </w:pPr>
            <w:r>
              <w:rPr>
                <w:rFonts w:hint="eastAsia"/>
                <w:sz w:val="24"/>
              </w:rPr>
              <w:t>--</w:t>
            </w:r>
          </w:p>
        </w:tc>
        <w:tc>
          <w:tcPr>
            <w:tcW w:w="6174" w:type="dxa"/>
          </w:tcPr>
          <w:p w14:paraId="143506F2" w14:textId="46E88C08" w:rsidR="005366F5" w:rsidRDefault="005366F5" w:rsidP="00A95D80">
            <w:pPr>
              <w:jc w:val="left"/>
              <w:rPr>
                <w:sz w:val="24"/>
              </w:rPr>
            </w:pPr>
            <w:r>
              <w:rPr>
                <w:rFonts w:hint="eastAsia"/>
                <w:sz w:val="24"/>
              </w:rPr>
              <w:t>--</w:t>
            </w:r>
          </w:p>
        </w:tc>
      </w:tr>
    </w:tbl>
    <w:p w14:paraId="797D617F" w14:textId="62DD4AE9" w:rsidR="001F4F2F" w:rsidRDefault="001F4F2F" w:rsidP="00AE3601">
      <w:pPr>
        <w:pStyle w:val="3"/>
      </w:pPr>
      <w:r>
        <w:rPr>
          <w:rFonts w:hint="eastAsia"/>
        </w:rPr>
        <w:t>可以利用的信息和资源</w:t>
      </w:r>
    </w:p>
    <w:tbl>
      <w:tblPr>
        <w:tblStyle w:val="af"/>
        <w:tblW w:w="0" w:type="auto"/>
        <w:tblLook w:val="04A0" w:firstRow="1" w:lastRow="0" w:firstColumn="1" w:lastColumn="0" w:noHBand="0" w:noVBand="1"/>
      </w:tblPr>
      <w:tblGrid>
        <w:gridCol w:w="1413"/>
        <w:gridCol w:w="4117"/>
        <w:gridCol w:w="2766"/>
      </w:tblGrid>
      <w:tr w:rsidR="007D6AE6" w:rsidRPr="00857249" w14:paraId="525541D6" w14:textId="77777777" w:rsidTr="007D6AE6">
        <w:tc>
          <w:tcPr>
            <w:tcW w:w="1413" w:type="dxa"/>
          </w:tcPr>
          <w:p w14:paraId="5EE5F220" w14:textId="10493693" w:rsidR="007D6AE6" w:rsidRPr="00857249" w:rsidRDefault="007D6AE6" w:rsidP="007530AA">
            <w:pPr>
              <w:jc w:val="left"/>
              <w:rPr>
                <w:b/>
                <w:sz w:val="24"/>
              </w:rPr>
            </w:pPr>
            <w:r w:rsidRPr="00857249">
              <w:rPr>
                <w:rFonts w:hint="eastAsia"/>
                <w:b/>
                <w:sz w:val="24"/>
              </w:rPr>
              <w:t>类型</w:t>
            </w:r>
          </w:p>
        </w:tc>
        <w:tc>
          <w:tcPr>
            <w:tcW w:w="4117" w:type="dxa"/>
          </w:tcPr>
          <w:p w14:paraId="36868E6A" w14:textId="6D457363" w:rsidR="007D6AE6" w:rsidRPr="00857249" w:rsidRDefault="007D6AE6" w:rsidP="007530AA">
            <w:pPr>
              <w:jc w:val="left"/>
              <w:rPr>
                <w:b/>
                <w:sz w:val="24"/>
              </w:rPr>
            </w:pPr>
            <w:r w:rsidRPr="00857249">
              <w:rPr>
                <w:rFonts w:hint="eastAsia"/>
                <w:b/>
                <w:sz w:val="24"/>
              </w:rPr>
              <w:t>内容</w:t>
            </w:r>
          </w:p>
        </w:tc>
        <w:tc>
          <w:tcPr>
            <w:tcW w:w="2766" w:type="dxa"/>
          </w:tcPr>
          <w:p w14:paraId="63125BB6" w14:textId="5A034968" w:rsidR="007D6AE6" w:rsidRPr="00857249" w:rsidRDefault="007D6AE6" w:rsidP="007530AA">
            <w:pPr>
              <w:jc w:val="left"/>
              <w:rPr>
                <w:b/>
                <w:sz w:val="24"/>
              </w:rPr>
            </w:pPr>
            <w:r w:rsidRPr="00857249">
              <w:rPr>
                <w:rFonts w:hint="eastAsia"/>
                <w:b/>
                <w:sz w:val="24"/>
              </w:rPr>
              <w:t>备注</w:t>
            </w:r>
          </w:p>
        </w:tc>
      </w:tr>
      <w:tr w:rsidR="007D6AE6" w:rsidRPr="00857249" w14:paraId="5DFD2C3E" w14:textId="77777777" w:rsidTr="007D6AE6">
        <w:tc>
          <w:tcPr>
            <w:tcW w:w="1413" w:type="dxa"/>
          </w:tcPr>
          <w:p w14:paraId="65E6BB9A" w14:textId="02C722A4" w:rsidR="007D6AE6" w:rsidRPr="00857249" w:rsidRDefault="007D6AE6" w:rsidP="007530AA">
            <w:pPr>
              <w:jc w:val="left"/>
              <w:rPr>
                <w:sz w:val="24"/>
              </w:rPr>
            </w:pPr>
            <w:r w:rsidRPr="00857249">
              <w:rPr>
                <w:rFonts w:hint="eastAsia"/>
                <w:sz w:val="24"/>
              </w:rPr>
              <w:t>数据可视化</w:t>
            </w:r>
          </w:p>
        </w:tc>
        <w:tc>
          <w:tcPr>
            <w:tcW w:w="4117" w:type="dxa"/>
          </w:tcPr>
          <w:p w14:paraId="5FB7E600" w14:textId="0C2DB45B" w:rsidR="007D6AE6" w:rsidRPr="00857249" w:rsidRDefault="007D6AE6" w:rsidP="007530AA">
            <w:pPr>
              <w:jc w:val="left"/>
              <w:rPr>
                <w:sz w:val="24"/>
              </w:rPr>
            </w:pPr>
            <w:r w:rsidRPr="00857249">
              <w:rPr>
                <w:rFonts w:hint="eastAsia"/>
                <w:sz w:val="24"/>
              </w:rPr>
              <w:t>Echart</w:t>
            </w:r>
            <w:r w:rsidRPr="00857249">
              <w:rPr>
                <w:sz w:val="24"/>
              </w:rPr>
              <w:t>s</w:t>
            </w:r>
            <w:r w:rsidRPr="00857249">
              <w:rPr>
                <w:rFonts w:hint="eastAsia"/>
                <w:sz w:val="24"/>
              </w:rPr>
              <w:t>，</w:t>
            </w:r>
            <w:r w:rsidRPr="00857249">
              <w:rPr>
                <w:rFonts w:hint="eastAsia"/>
                <w:sz w:val="24"/>
              </w:rPr>
              <w:t>D</w:t>
            </w:r>
            <w:r w:rsidRPr="00857249">
              <w:rPr>
                <w:sz w:val="24"/>
              </w:rPr>
              <w:t>3</w:t>
            </w:r>
            <w:r w:rsidRPr="00857249">
              <w:rPr>
                <w:rFonts w:hint="eastAsia"/>
                <w:sz w:val="24"/>
              </w:rPr>
              <w:t>.js</w:t>
            </w:r>
          </w:p>
        </w:tc>
        <w:tc>
          <w:tcPr>
            <w:tcW w:w="2766" w:type="dxa"/>
          </w:tcPr>
          <w:p w14:paraId="2CFF6CC9" w14:textId="77777777" w:rsidR="007D6AE6" w:rsidRPr="00857249" w:rsidRDefault="007D6AE6" w:rsidP="007530AA">
            <w:pPr>
              <w:jc w:val="left"/>
              <w:rPr>
                <w:sz w:val="24"/>
              </w:rPr>
            </w:pPr>
          </w:p>
        </w:tc>
      </w:tr>
      <w:tr w:rsidR="007D6AE6" w:rsidRPr="00857249" w14:paraId="65471591" w14:textId="77777777" w:rsidTr="007D6AE6">
        <w:tc>
          <w:tcPr>
            <w:tcW w:w="1413" w:type="dxa"/>
          </w:tcPr>
          <w:p w14:paraId="01AC3F15" w14:textId="2CF3D0E5" w:rsidR="007D6AE6" w:rsidRPr="00857249" w:rsidRDefault="006F32ED" w:rsidP="007530AA">
            <w:pPr>
              <w:jc w:val="left"/>
              <w:rPr>
                <w:sz w:val="24"/>
              </w:rPr>
            </w:pPr>
            <w:r w:rsidRPr="00857249">
              <w:rPr>
                <w:rFonts w:hint="eastAsia"/>
                <w:sz w:val="24"/>
              </w:rPr>
              <w:t>--</w:t>
            </w:r>
          </w:p>
        </w:tc>
        <w:tc>
          <w:tcPr>
            <w:tcW w:w="4117" w:type="dxa"/>
          </w:tcPr>
          <w:p w14:paraId="47FCB01E" w14:textId="631305F1" w:rsidR="007D6AE6" w:rsidRPr="00857249" w:rsidRDefault="006F32ED" w:rsidP="007530AA">
            <w:pPr>
              <w:jc w:val="left"/>
              <w:rPr>
                <w:sz w:val="24"/>
              </w:rPr>
            </w:pPr>
            <w:r w:rsidRPr="00857249">
              <w:rPr>
                <w:rFonts w:hint="eastAsia"/>
                <w:sz w:val="24"/>
              </w:rPr>
              <w:t>--</w:t>
            </w:r>
          </w:p>
        </w:tc>
        <w:tc>
          <w:tcPr>
            <w:tcW w:w="2766" w:type="dxa"/>
          </w:tcPr>
          <w:p w14:paraId="43FD3E2D" w14:textId="0A017DC5" w:rsidR="007D6AE6" w:rsidRPr="00857249" w:rsidRDefault="006F32ED" w:rsidP="007530AA">
            <w:pPr>
              <w:jc w:val="left"/>
              <w:rPr>
                <w:sz w:val="24"/>
              </w:rPr>
            </w:pPr>
            <w:r w:rsidRPr="00857249">
              <w:rPr>
                <w:rFonts w:hint="eastAsia"/>
                <w:sz w:val="24"/>
              </w:rPr>
              <w:t>--</w:t>
            </w:r>
          </w:p>
        </w:tc>
      </w:tr>
    </w:tbl>
    <w:p w14:paraId="48069F95" w14:textId="06F4654A" w:rsidR="003F1B5F" w:rsidRDefault="001F4F2F" w:rsidP="00AE3601">
      <w:pPr>
        <w:pStyle w:val="3"/>
      </w:pPr>
      <w:r>
        <w:rPr>
          <w:rFonts w:hint="eastAsia"/>
        </w:rPr>
        <w:t>建议开发软件投入生产的最迟时间</w:t>
      </w:r>
    </w:p>
    <w:p w14:paraId="68DE786F" w14:textId="2EB82137" w:rsidR="007530AA" w:rsidRPr="009F1407" w:rsidRDefault="007530AA" w:rsidP="009F1407">
      <w:pPr>
        <w:ind w:firstLineChars="200" w:firstLine="480"/>
        <w:rPr>
          <w:sz w:val="24"/>
        </w:rPr>
      </w:pPr>
      <w:r w:rsidRPr="009F1407">
        <w:rPr>
          <w:rFonts w:hint="eastAsia"/>
          <w:sz w:val="24"/>
        </w:rPr>
        <w:t>根据项目</w:t>
      </w:r>
      <w:hyperlink w:anchor="_产品完成交付的期限" w:history="1">
        <w:r w:rsidRPr="009F1407">
          <w:rPr>
            <w:rStyle w:val="a3"/>
            <w:rFonts w:hint="eastAsia"/>
            <w:sz w:val="24"/>
          </w:rPr>
          <w:t>计划</w:t>
        </w:r>
        <w:r w:rsidRPr="009F1407">
          <w:rPr>
            <w:rStyle w:val="a3"/>
            <w:sz w:val="24"/>
          </w:rPr>
          <w:t>时间表</w:t>
        </w:r>
      </w:hyperlink>
      <w:r w:rsidRPr="009F1407">
        <w:rPr>
          <w:rFonts w:hint="eastAsia"/>
          <w:sz w:val="24"/>
        </w:rPr>
        <w:t>，整个产品投入生产的最迟时间为</w:t>
      </w:r>
      <w:r w:rsidRPr="009F1407">
        <w:rPr>
          <w:rFonts w:hint="eastAsia"/>
          <w:sz w:val="24"/>
        </w:rPr>
        <w:t>2018</w:t>
      </w:r>
      <w:r w:rsidRPr="009F1407">
        <w:rPr>
          <w:rFonts w:hint="eastAsia"/>
          <w:sz w:val="24"/>
        </w:rPr>
        <w:t>年</w:t>
      </w:r>
      <w:r w:rsidRPr="009F1407">
        <w:rPr>
          <w:rFonts w:hint="eastAsia"/>
          <w:sz w:val="24"/>
        </w:rPr>
        <w:t>05</w:t>
      </w:r>
      <w:r w:rsidRPr="009F1407">
        <w:rPr>
          <w:rFonts w:hint="eastAsia"/>
          <w:sz w:val="24"/>
        </w:rPr>
        <w:t>月，其中各子部分的计划时间表，参照项目</w:t>
      </w:r>
      <w:hyperlink w:anchor="_产品完成交付的期限" w:history="1">
        <w:r w:rsidRPr="009F1407">
          <w:rPr>
            <w:rStyle w:val="a3"/>
            <w:rFonts w:hint="eastAsia"/>
            <w:sz w:val="24"/>
          </w:rPr>
          <w:t>计划</w:t>
        </w:r>
        <w:r w:rsidRPr="009F1407">
          <w:rPr>
            <w:rStyle w:val="a3"/>
            <w:sz w:val="24"/>
          </w:rPr>
          <w:t>时间表</w:t>
        </w:r>
      </w:hyperlink>
      <w:r w:rsidRPr="009F1407">
        <w:rPr>
          <w:rFonts w:hint="eastAsia"/>
          <w:sz w:val="24"/>
        </w:rPr>
        <w:t>。</w:t>
      </w:r>
    </w:p>
    <w:p w14:paraId="5691F255" w14:textId="1B7D6DF9" w:rsidR="009F1407" w:rsidRDefault="006D79C8" w:rsidP="009F1407">
      <w:pPr>
        <w:pStyle w:val="2"/>
      </w:pPr>
      <w:bookmarkStart w:id="60" w:name="_Toc492766775"/>
      <w:r>
        <w:rPr>
          <w:rFonts w:hint="eastAsia"/>
        </w:rPr>
        <w:t>可行性研究方法</w:t>
      </w:r>
      <w:bookmarkEnd w:id="60"/>
    </w:p>
    <w:p w14:paraId="5CFF7D19" w14:textId="115839F9" w:rsidR="009F1407" w:rsidRDefault="009F1407" w:rsidP="00A50449">
      <w:pPr>
        <w:pStyle w:val="3"/>
      </w:pPr>
      <w:r w:rsidRPr="009F1407">
        <w:rPr>
          <w:rFonts w:hint="eastAsia"/>
        </w:rPr>
        <w:t>经济可行性分析</w:t>
      </w:r>
    </w:p>
    <w:p w14:paraId="7EE7398F" w14:textId="3109A4CC" w:rsidR="009F1407" w:rsidRPr="00A50449" w:rsidRDefault="009F1407" w:rsidP="00A50449">
      <w:pPr>
        <w:ind w:firstLineChars="200" w:firstLine="480"/>
        <w:rPr>
          <w:sz w:val="24"/>
        </w:rPr>
      </w:pPr>
      <w:r w:rsidRPr="00A50449">
        <w:rPr>
          <w:rFonts w:hint="eastAsia"/>
          <w:sz w:val="24"/>
        </w:rPr>
        <w:t>成本效益分析从经济角度评价开发一个新的软件项目是否可行，它主要包括：＂成本－收益＂分析和＂短期－长远利益＂分析。在具体的分析中可以使用投资回收期、纯收入和货币的时间价值作为度量参数评价投资效益</w:t>
      </w:r>
      <w:r w:rsidR="00A50449" w:rsidRPr="00A50449">
        <w:rPr>
          <w:rFonts w:hint="eastAsia"/>
          <w:sz w:val="24"/>
        </w:rPr>
        <w:t>。</w:t>
      </w:r>
    </w:p>
    <w:p w14:paraId="1236FD4C" w14:textId="518DCE87" w:rsidR="009F1407" w:rsidRDefault="009F1407" w:rsidP="00A50449">
      <w:pPr>
        <w:pStyle w:val="3"/>
      </w:pPr>
      <w:r w:rsidRPr="009F1407">
        <w:rPr>
          <w:rFonts w:hint="eastAsia"/>
        </w:rPr>
        <w:lastRenderedPageBreak/>
        <w:t>技术可行性分析</w:t>
      </w:r>
    </w:p>
    <w:p w14:paraId="0DDE6236" w14:textId="0E457AE5" w:rsidR="009F1407" w:rsidRPr="00A50449" w:rsidRDefault="009F1407" w:rsidP="00A50449">
      <w:pPr>
        <w:ind w:firstLineChars="200" w:firstLine="480"/>
        <w:rPr>
          <w:sz w:val="24"/>
        </w:rPr>
      </w:pPr>
      <w:r w:rsidRPr="00A50449">
        <w:rPr>
          <w:rFonts w:hint="eastAsia"/>
          <w:sz w:val="24"/>
        </w:rPr>
        <w:t>技术可行性分析研究根据当前拥有的资源和技术条件下能否给定的时间内实现用户需求中提出的功能。在技术可行性分析可以分解为物理分析、功能分析、信息分析和动态分析，在这一过程中通常利用数据流分析方法从功能、数据（信息）结构对物理系统进行分解和建立静态和动态模型，并将当前的设计和已有的方案进行分析和比较，选取最合适的开发路线，保证项目可以顺利进行。</w:t>
      </w:r>
    </w:p>
    <w:p w14:paraId="2BEB88E1" w14:textId="27EFA47B" w:rsidR="009F1407" w:rsidRDefault="009F1407" w:rsidP="00A50449">
      <w:pPr>
        <w:pStyle w:val="3"/>
      </w:pPr>
      <w:r w:rsidRPr="009F1407">
        <w:rPr>
          <w:rFonts w:hint="eastAsia"/>
        </w:rPr>
        <w:t>人力估计</w:t>
      </w:r>
    </w:p>
    <w:p w14:paraId="3DD38EAA" w14:textId="32087797" w:rsidR="009F1407" w:rsidRPr="00A50449" w:rsidRDefault="009F1407" w:rsidP="00A50449">
      <w:pPr>
        <w:ind w:firstLineChars="200" w:firstLine="480"/>
        <w:rPr>
          <w:sz w:val="24"/>
        </w:rPr>
      </w:pPr>
      <w:r w:rsidRPr="00A50449">
        <w:rPr>
          <w:rFonts w:hint="eastAsia"/>
          <w:sz w:val="24"/>
        </w:rPr>
        <w:t>人是开发中的一个非常重要的资源，它除了具有一般资源的特性外还具有不确定性。软件是一种特殊的商品，它是智力的结晶，它需要多种可见资源和参与者的相互配合，但人力资源和其他资源的一个区别在于不会由于人力的增加就会使得生产率得到线性提高，过多的投入人力会增加通信费用和成本开支，因此，必须合理安排人员的结构和数量。</w:t>
      </w:r>
    </w:p>
    <w:p w14:paraId="1A83A5F5" w14:textId="619A7DBA" w:rsidR="009F1407" w:rsidRDefault="009F1407" w:rsidP="00A50449">
      <w:pPr>
        <w:pStyle w:val="3"/>
      </w:pPr>
      <w:r w:rsidRPr="009F1407">
        <w:rPr>
          <w:rFonts w:hint="eastAsia"/>
        </w:rPr>
        <w:t>社会环境分析</w:t>
      </w:r>
    </w:p>
    <w:p w14:paraId="6CA97318" w14:textId="610F141E" w:rsidR="009F1407" w:rsidRPr="00A50449" w:rsidRDefault="009F1407" w:rsidP="00A50449">
      <w:pPr>
        <w:ind w:firstLineChars="200" w:firstLine="480"/>
        <w:rPr>
          <w:sz w:val="24"/>
        </w:rPr>
      </w:pPr>
      <w:r w:rsidRPr="00A50449">
        <w:rPr>
          <w:rFonts w:hint="eastAsia"/>
          <w:sz w:val="24"/>
        </w:rPr>
        <w:t>社会环境的可行性至少包括两种因素：市场与政策。其中市场又可以分为未成熟的市场、成熟的市场和将要消亡的市场，政策主要涉及到法律和知识产权。环境分析就是明确系统的目的和限制条件；使用单位的状况、经营方针和组织机构、使用单位的计算机利用情况；相关的硬件、软件及其它接口部分；用户的操作环境及操作要求；习惯、法律、制度上对软件的制约；开发能具备的基数条件和设备条件。</w:t>
      </w:r>
    </w:p>
    <w:p w14:paraId="37EF3684" w14:textId="710780B3" w:rsidR="00A50449" w:rsidRDefault="009F1407" w:rsidP="00A50449">
      <w:pPr>
        <w:pStyle w:val="3"/>
      </w:pPr>
      <w:r w:rsidRPr="009F1407">
        <w:rPr>
          <w:rFonts w:hint="eastAsia"/>
        </w:rPr>
        <w:t>复杂项目中的可行性分析方法</w:t>
      </w:r>
    </w:p>
    <w:p w14:paraId="7C376E1E" w14:textId="61A5FD31" w:rsidR="009F1407" w:rsidRPr="00A50449" w:rsidRDefault="009F1407" w:rsidP="00A50449">
      <w:pPr>
        <w:ind w:firstLineChars="200" w:firstLine="480"/>
        <w:rPr>
          <w:sz w:val="24"/>
        </w:rPr>
      </w:pPr>
      <w:r w:rsidRPr="00A50449">
        <w:rPr>
          <w:rFonts w:hint="eastAsia"/>
          <w:sz w:val="24"/>
        </w:rPr>
        <w:t>可行性分析的目的是用最小的代价在尽可能短的时间内确定问题是否可以解决。如果说需求分析决定软件的设计质量，那么可行性分析则决定了项目的开发路线。除了确认用户需求和对问题进行精确定义外，可行性分析还有粗略地估算成本；估算可能取得的效益；提出包括人员、硬件、软件等在内可能需要的资源，制定资源需求和使用清单最大限度的为管理和决策提供准确的信息支持。</w:t>
      </w:r>
    </w:p>
    <w:p w14:paraId="5621CACF" w14:textId="76AA5A39" w:rsidR="00FD5CD0" w:rsidRDefault="006D79C8">
      <w:pPr>
        <w:pStyle w:val="2"/>
      </w:pPr>
      <w:bookmarkStart w:id="61" w:name="_Toc492766776"/>
      <w:r>
        <w:rPr>
          <w:rFonts w:hint="eastAsia"/>
        </w:rPr>
        <w:t>决定可行性的主要因素</w:t>
      </w:r>
      <w:bookmarkEnd w:id="61"/>
    </w:p>
    <w:p w14:paraId="3D6190BF" w14:textId="4F053C18" w:rsidR="004C2C9E" w:rsidRDefault="00191E56" w:rsidP="004C2C9E">
      <w:pPr>
        <w:ind w:firstLineChars="200" w:firstLine="480"/>
        <w:rPr>
          <w:sz w:val="24"/>
        </w:rPr>
      </w:pPr>
      <w:r w:rsidRPr="00191E56">
        <w:rPr>
          <w:rFonts w:hint="eastAsia"/>
          <w:sz w:val="24"/>
        </w:rPr>
        <w:t>根据可行性分析的研究方法，决定可行性的主要因素包括：经济、技术、人员和社会环境。</w:t>
      </w:r>
      <w:r>
        <w:rPr>
          <w:rFonts w:hint="eastAsia"/>
          <w:sz w:val="24"/>
        </w:rPr>
        <w:t>由于本项目作为开源项目，故其中最主要的因素应为技术因素和人员因素。</w:t>
      </w:r>
    </w:p>
    <w:p w14:paraId="16DF41B5" w14:textId="6E48D515" w:rsidR="004C2C9E" w:rsidRDefault="004C2C9E">
      <w:pPr>
        <w:widowControl/>
        <w:jc w:val="left"/>
        <w:rPr>
          <w:sz w:val="24"/>
        </w:rPr>
      </w:pPr>
      <w:r>
        <w:rPr>
          <w:sz w:val="24"/>
        </w:rPr>
        <w:br w:type="page"/>
      </w:r>
    </w:p>
    <w:p w14:paraId="696E49A7" w14:textId="77777777" w:rsidR="00FD5CD0" w:rsidRDefault="006D79C8">
      <w:pPr>
        <w:pStyle w:val="1"/>
      </w:pPr>
      <w:bookmarkStart w:id="62" w:name="_Toc492766777"/>
      <w:r>
        <w:rPr>
          <w:rFonts w:hint="eastAsia"/>
        </w:rPr>
        <w:lastRenderedPageBreak/>
        <w:t>对现有系统的分析</w:t>
      </w:r>
      <w:bookmarkEnd w:id="62"/>
    </w:p>
    <w:p w14:paraId="470C7F6F" w14:textId="45749D2E" w:rsidR="00FD5CD0" w:rsidRDefault="006D79C8">
      <w:pPr>
        <w:pStyle w:val="2"/>
      </w:pPr>
      <w:bookmarkStart w:id="63" w:name="_Toc492766778"/>
      <w:r>
        <w:rPr>
          <w:rFonts w:hint="eastAsia"/>
        </w:rPr>
        <w:t>处理流程和数据流程</w:t>
      </w:r>
      <w:bookmarkEnd w:id="63"/>
    </w:p>
    <w:p w14:paraId="25BEBA11" w14:textId="469821AD" w:rsidR="00E24CC4" w:rsidRDefault="00E24CC4" w:rsidP="00E24CC4">
      <w:pPr>
        <w:ind w:firstLineChars="200" w:firstLine="480"/>
        <w:rPr>
          <w:sz w:val="24"/>
        </w:rPr>
      </w:pPr>
      <w:r w:rsidRPr="00E24CC4">
        <w:rPr>
          <w:rFonts w:hint="eastAsia"/>
          <w:sz w:val="24"/>
        </w:rPr>
        <w:t>本项目计划开发一套全新的数据分析产品，故没有</w:t>
      </w:r>
      <w:r w:rsidR="00316B3B">
        <w:rPr>
          <w:rFonts w:hint="eastAsia"/>
          <w:sz w:val="24"/>
        </w:rPr>
        <w:t>完全匹配的</w:t>
      </w:r>
      <w:r w:rsidRPr="00E24CC4">
        <w:rPr>
          <w:rFonts w:hint="eastAsia"/>
          <w:sz w:val="24"/>
        </w:rPr>
        <w:t>完整成型的处理流程和数据流程，</w:t>
      </w:r>
      <w:r>
        <w:rPr>
          <w:rFonts w:hint="eastAsia"/>
          <w:sz w:val="24"/>
        </w:rPr>
        <w:t>产品</w:t>
      </w:r>
      <w:r w:rsidR="00DD7ECA">
        <w:rPr>
          <w:rFonts w:hint="eastAsia"/>
          <w:sz w:val="24"/>
        </w:rPr>
        <w:t>整体视角的</w:t>
      </w:r>
      <w:r>
        <w:rPr>
          <w:rFonts w:hint="eastAsia"/>
          <w:sz w:val="24"/>
        </w:rPr>
        <w:t>处理模型，均是由科学研究中使用相关的软件而</w:t>
      </w:r>
      <w:r w:rsidR="00DD7ECA">
        <w:rPr>
          <w:rFonts w:hint="eastAsia"/>
          <w:sz w:val="24"/>
        </w:rPr>
        <w:t>逐步形成的。</w:t>
      </w:r>
    </w:p>
    <w:p w14:paraId="1D95F3C1" w14:textId="5B79F059" w:rsidR="00DD7ECA" w:rsidRDefault="00DD7ECA" w:rsidP="00E24CC4">
      <w:pPr>
        <w:ind w:firstLineChars="200" w:firstLine="480"/>
        <w:rPr>
          <w:sz w:val="24"/>
        </w:rPr>
      </w:pPr>
      <w:r>
        <w:rPr>
          <w:rFonts w:hint="eastAsia"/>
          <w:sz w:val="24"/>
        </w:rPr>
        <w:t>在各个子系统的设计和实现模型中，可以从一些优秀的处理平台借鉴思想</w:t>
      </w:r>
      <w:r w:rsidR="00316B3B">
        <w:rPr>
          <w:rFonts w:hint="eastAsia"/>
          <w:sz w:val="24"/>
        </w:rPr>
        <w:t>、处理流程和数据流程</w:t>
      </w:r>
      <w:r>
        <w:rPr>
          <w:rFonts w:hint="eastAsia"/>
          <w:sz w:val="24"/>
        </w:rPr>
        <w:t>。在数据预处理中，可以参考</w:t>
      </w:r>
      <w:r>
        <w:rPr>
          <w:rFonts w:hint="eastAsia"/>
          <w:sz w:val="24"/>
        </w:rPr>
        <w:t>A</w:t>
      </w:r>
      <w:r w:rsidRPr="00DD7ECA">
        <w:rPr>
          <w:sz w:val="24"/>
        </w:rPr>
        <w:t>irflow</w:t>
      </w:r>
      <w:r>
        <w:rPr>
          <w:rFonts w:hint="eastAsia"/>
          <w:sz w:val="24"/>
        </w:rPr>
        <w:t>（</w:t>
      </w:r>
      <w:r>
        <w:rPr>
          <w:rFonts w:hint="eastAsia"/>
          <w:sz w:val="24"/>
        </w:rPr>
        <w:t>Airbnb</w:t>
      </w:r>
      <w:r>
        <w:rPr>
          <w:rFonts w:hint="eastAsia"/>
          <w:sz w:val="24"/>
        </w:rPr>
        <w:t>出品，参见</w:t>
      </w:r>
      <w:r w:rsidR="00120D2F">
        <w:rPr>
          <w:rFonts w:hint="eastAsia"/>
          <w:sz w:val="24"/>
        </w:rPr>
        <w:t>“</w:t>
      </w:r>
      <w:r>
        <w:rPr>
          <w:rFonts w:hint="eastAsia"/>
          <w:sz w:val="24"/>
        </w:rPr>
        <w:t>图</w:t>
      </w:r>
      <w:r>
        <w:rPr>
          <w:rFonts w:hint="eastAsia"/>
          <w:sz w:val="24"/>
        </w:rPr>
        <w:t>2.</w:t>
      </w:r>
      <w:r>
        <w:rPr>
          <w:sz w:val="24"/>
        </w:rPr>
        <w:t xml:space="preserve"> </w:t>
      </w:r>
      <w:r>
        <w:rPr>
          <w:rFonts w:hint="eastAsia"/>
          <w:sz w:val="24"/>
        </w:rPr>
        <w:t>Airflow</w:t>
      </w:r>
      <w:r>
        <w:rPr>
          <w:sz w:val="24"/>
        </w:rPr>
        <w:t xml:space="preserve"> Documentation</w:t>
      </w:r>
      <w:r w:rsidR="00120D2F">
        <w:rPr>
          <w:rFonts w:hint="eastAsia"/>
          <w:sz w:val="24"/>
        </w:rPr>
        <w:t>”</w:t>
      </w:r>
      <w:r>
        <w:rPr>
          <w:rFonts w:hint="eastAsia"/>
          <w:sz w:val="24"/>
        </w:rPr>
        <w:t>）</w:t>
      </w:r>
      <w:r>
        <w:rPr>
          <w:rFonts w:hint="eastAsia"/>
          <w:sz w:val="24"/>
        </w:rPr>
        <w:t>;</w:t>
      </w:r>
      <w:r>
        <w:rPr>
          <w:rFonts w:hint="eastAsia"/>
          <w:sz w:val="24"/>
        </w:rPr>
        <w:t>在数据运算处理中，可以学习</w:t>
      </w:r>
      <w:r>
        <w:rPr>
          <w:rFonts w:hint="eastAsia"/>
          <w:sz w:val="24"/>
        </w:rPr>
        <w:t>Num</w:t>
      </w:r>
      <w:r w:rsidR="00151827">
        <w:rPr>
          <w:sz w:val="24"/>
        </w:rPr>
        <w:t>P</w:t>
      </w:r>
      <w:r w:rsidR="00151827">
        <w:rPr>
          <w:rFonts w:hint="eastAsia"/>
          <w:sz w:val="24"/>
        </w:rPr>
        <w:t>y</w:t>
      </w:r>
      <w:r>
        <w:rPr>
          <w:rFonts w:hint="eastAsia"/>
          <w:sz w:val="24"/>
        </w:rPr>
        <w:t>（参见</w:t>
      </w:r>
      <w:r w:rsidR="00120D2F">
        <w:rPr>
          <w:rFonts w:hint="eastAsia"/>
          <w:sz w:val="24"/>
        </w:rPr>
        <w:t>“</w:t>
      </w:r>
      <w:r>
        <w:rPr>
          <w:rFonts w:hint="eastAsia"/>
          <w:sz w:val="24"/>
        </w:rPr>
        <w:t>图</w:t>
      </w:r>
      <w:r>
        <w:rPr>
          <w:rFonts w:hint="eastAsia"/>
          <w:sz w:val="24"/>
        </w:rPr>
        <w:t>3. NumPy</w:t>
      </w:r>
      <w:r>
        <w:rPr>
          <w:rFonts w:hint="eastAsia"/>
          <w:sz w:val="24"/>
        </w:rPr>
        <w:t>官方网站</w:t>
      </w:r>
      <w:r w:rsidR="00120D2F">
        <w:rPr>
          <w:rFonts w:hint="eastAsia"/>
          <w:sz w:val="24"/>
        </w:rPr>
        <w:t>”</w:t>
      </w:r>
      <w:r>
        <w:rPr>
          <w:rFonts w:hint="eastAsia"/>
          <w:sz w:val="24"/>
        </w:rPr>
        <w:t>），由</w:t>
      </w:r>
      <w:r>
        <w:rPr>
          <w:rFonts w:hint="eastAsia"/>
          <w:sz w:val="24"/>
        </w:rPr>
        <w:t>Apache</w:t>
      </w:r>
      <w:r>
        <w:rPr>
          <w:sz w:val="24"/>
        </w:rPr>
        <w:t xml:space="preserve"> </w:t>
      </w:r>
      <w:r>
        <w:rPr>
          <w:rFonts w:hint="eastAsia"/>
          <w:sz w:val="24"/>
        </w:rPr>
        <w:t>Common</w:t>
      </w:r>
      <w:r>
        <w:rPr>
          <w:sz w:val="24"/>
        </w:rPr>
        <w:t xml:space="preserve"> </w:t>
      </w:r>
      <w:r>
        <w:rPr>
          <w:rFonts w:hint="eastAsia"/>
          <w:sz w:val="24"/>
        </w:rPr>
        <w:t>Math</w:t>
      </w:r>
      <w:r>
        <w:rPr>
          <w:rFonts w:hint="eastAsia"/>
          <w:sz w:val="24"/>
        </w:rPr>
        <w:t>来实现</w:t>
      </w:r>
      <w:r w:rsidR="004B4A66">
        <w:rPr>
          <w:rFonts w:hint="eastAsia"/>
          <w:sz w:val="24"/>
        </w:rPr>
        <w:t>；在数据可视化中，可以直接参考</w:t>
      </w:r>
      <w:r w:rsidR="00A41BB1">
        <w:rPr>
          <w:rFonts w:hint="eastAsia"/>
          <w:sz w:val="24"/>
        </w:rPr>
        <w:t>和使用</w:t>
      </w:r>
      <w:r w:rsidR="004B4A66">
        <w:rPr>
          <w:rFonts w:hint="eastAsia"/>
          <w:sz w:val="24"/>
        </w:rPr>
        <w:t>百度</w:t>
      </w:r>
      <w:hyperlink w:anchor="_参考资料" w:history="1">
        <w:r w:rsidR="004B4A66" w:rsidRPr="00416059">
          <w:rPr>
            <w:rStyle w:val="a3"/>
            <w:rFonts w:hint="eastAsia"/>
            <w:sz w:val="24"/>
          </w:rPr>
          <w:t>Echarts</w:t>
        </w:r>
        <w:r w:rsidR="004B4A66" w:rsidRPr="00416059">
          <w:rPr>
            <w:rStyle w:val="a3"/>
            <w:sz w:val="24"/>
          </w:rPr>
          <w:t>.js</w:t>
        </w:r>
      </w:hyperlink>
      <w:r>
        <w:rPr>
          <w:rFonts w:hint="eastAsia"/>
          <w:sz w:val="24"/>
        </w:rPr>
        <w:t>。</w:t>
      </w:r>
    </w:p>
    <w:p w14:paraId="25605457" w14:textId="24FDC805" w:rsidR="00DD7ECA" w:rsidRDefault="00DD7ECA" w:rsidP="00C3332F">
      <w:pPr>
        <w:ind w:firstLineChars="200" w:firstLine="480"/>
        <w:rPr>
          <w:sz w:val="24"/>
        </w:rPr>
      </w:pPr>
      <w:r>
        <w:rPr>
          <w:noProof/>
          <w:sz w:val="24"/>
        </w:rPr>
        <mc:AlternateContent>
          <mc:Choice Requires="wps">
            <w:drawing>
              <wp:inline distT="0" distB="0" distL="0" distR="0" wp14:anchorId="02E9C821" wp14:editId="6720BD85">
                <wp:extent cx="1966912" cy="1700213"/>
                <wp:effectExtent l="0" t="0" r="0" b="0"/>
                <wp:docPr id="11" name="文本框 11"/>
                <wp:cNvGraphicFramePr/>
                <a:graphic xmlns:a="http://schemas.openxmlformats.org/drawingml/2006/main">
                  <a:graphicData uri="http://schemas.microsoft.com/office/word/2010/wordprocessingShape">
                    <wps:wsp>
                      <wps:cNvSpPr txBox="1"/>
                      <wps:spPr>
                        <a:xfrm>
                          <a:off x="0" y="0"/>
                          <a:ext cx="1966912" cy="1700213"/>
                        </a:xfrm>
                        <a:prstGeom prst="rect">
                          <a:avLst/>
                        </a:prstGeom>
                        <a:noFill/>
                        <a:ln w="6350">
                          <a:noFill/>
                        </a:ln>
                      </wps:spPr>
                      <wps:txbx>
                        <w:txbxContent>
                          <w:p w14:paraId="619E83E4" w14:textId="5E5A7D15" w:rsidR="0088499C" w:rsidRDefault="0088499C" w:rsidP="00DD7ECA">
                            <w:pPr>
                              <w:jc w:val="center"/>
                            </w:pPr>
                            <w:r>
                              <w:rPr>
                                <w:rFonts w:hint="eastAsia"/>
                                <w:noProof/>
                                <w:sz w:val="24"/>
                              </w:rPr>
                              <w:drawing>
                                <wp:inline distT="0" distB="0" distL="0" distR="0" wp14:anchorId="1CCAFEAB" wp14:editId="3298B4F2">
                                  <wp:extent cx="1260000" cy="12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irflow.png"/>
                                          <pic:cNvPicPr/>
                                        </pic:nvPicPr>
                                        <pic:blipFill>
                                          <a:blip r:embed="rId37">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11BFBCE2" w14:textId="09701517" w:rsidR="0088499C" w:rsidRPr="00DD7ECA" w:rsidRDefault="0088499C" w:rsidP="00DD7ECA">
                            <w:pPr>
                              <w:pStyle w:val="ae"/>
                              <w:numPr>
                                <w:ilvl w:val="0"/>
                                <w:numId w:val="30"/>
                              </w:numPr>
                              <w:ind w:firstLineChars="0"/>
                              <w:jc w:val="center"/>
                              <w:rPr>
                                <w:sz w:val="18"/>
                                <w:szCs w:val="18"/>
                              </w:rPr>
                            </w:pPr>
                            <w:hyperlink r:id="rId38" w:tooltip="单击查看" w:history="1">
                              <w:r w:rsidRPr="00C3332F">
                                <w:rPr>
                                  <w:rStyle w:val="a3"/>
                                  <w:rFonts w:hint="eastAsia"/>
                                  <w:sz w:val="18"/>
                                  <w:szCs w:val="18"/>
                                </w:rPr>
                                <w:t>Airflow</w:t>
                              </w:r>
                              <w:r w:rsidRPr="00C3332F">
                                <w:rPr>
                                  <w:rStyle w:val="a3"/>
                                  <w:sz w:val="18"/>
                                  <w:szCs w:val="18"/>
                                </w:rPr>
                                <w:t xml:space="preserve"> Documentation</w:t>
                              </w:r>
                            </w:hyperlink>
                          </w:p>
                          <w:p w14:paraId="507D7EDF" w14:textId="77777777" w:rsidR="0088499C" w:rsidRDefault="0088499C" w:rsidP="00DD7EC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2E9C821" id="文本框 11" o:spid="_x0000_s1029" type="#_x0000_t202" style="width:154.85pt;height:1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" filled="f" stroked="f" strokeweight=".5pt">
                <v:textbox>
                  <w:txbxContent>
                    <w:p w14:paraId="619E83E4" w14:textId="5E5A7D15" w:rsidR="0088499C" w:rsidRDefault="0088499C" w:rsidP="00DD7ECA">
                      <w:pPr>
                        <w:jc w:val="center"/>
                      </w:pPr>
                      <w:r>
                        <w:rPr>
                          <w:rFonts w:hint="eastAsia"/>
                          <w:noProof/>
                          <w:sz w:val="24"/>
                        </w:rPr>
                        <w:drawing>
                          <wp:inline distT="0" distB="0" distL="0" distR="0" wp14:anchorId="1CCAFEAB" wp14:editId="3298B4F2">
                            <wp:extent cx="1260000" cy="12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irflow.png"/>
                                    <pic:cNvPicPr/>
                                  </pic:nvPicPr>
                                  <pic:blipFill>
                                    <a:blip r:embed="rId37">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11BFBCE2" w14:textId="09701517" w:rsidR="0088499C" w:rsidRPr="00DD7ECA" w:rsidRDefault="0088499C" w:rsidP="00DD7ECA">
                      <w:pPr>
                        <w:pStyle w:val="ae"/>
                        <w:numPr>
                          <w:ilvl w:val="0"/>
                          <w:numId w:val="30"/>
                        </w:numPr>
                        <w:ind w:firstLineChars="0"/>
                        <w:jc w:val="center"/>
                        <w:rPr>
                          <w:sz w:val="18"/>
                          <w:szCs w:val="18"/>
                        </w:rPr>
                      </w:pPr>
                      <w:hyperlink r:id="rId39" w:tooltip="单击查看" w:history="1">
                        <w:r w:rsidRPr="00C3332F">
                          <w:rPr>
                            <w:rStyle w:val="a3"/>
                            <w:rFonts w:hint="eastAsia"/>
                            <w:sz w:val="18"/>
                            <w:szCs w:val="18"/>
                          </w:rPr>
                          <w:t>Airflow</w:t>
                        </w:r>
                        <w:r w:rsidRPr="00C3332F">
                          <w:rPr>
                            <w:rStyle w:val="a3"/>
                            <w:sz w:val="18"/>
                            <w:szCs w:val="18"/>
                          </w:rPr>
                          <w:t xml:space="preserve"> Documentation</w:t>
                        </w:r>
                      </w:hyperlink>
                    </w:p>
                    <w:p w14:paraId="507D7EDF" w14:textId="77777777" w:rsidR="0088499C" w:rsidRDefault="0088499C" w:rsidP="00DD7ECA">
                      <w:pPr>
                        <w:jc w:val="center"/>
                      </w:pPr>
                    </w:p>
                  </w:txbxContent>
                </v:textbox>
                <w10:wrap anchorx="page" anchory="page"/>
                <w10:anchorlock/>
              </v:shape>
            </w:pict>
          </mc:Fallback>
        </mc:AlternateContent>
      </w:r>
      <w:r w:rsidR="00CD6C2C">
        <w:rPr>
          <w:rFonts w:hint="eastAsia"/>
          <w:sz w:val="24"/>
        </w:rPr>
        <w:t xml:space="preserve">       </w:t>
      </w:r>
      <w:r w:rsidR="00CD6C2C">
        <w:rPr>
          <w:sz w:val="24"/>
        </w:rPr>
        <w:t xml:space="preserve">  </w:t>
      </w:r>
      <w:r>
        <w:rPr>
          <w:noProof/>
          <w:sz w:val="24"/>
        </w:rPr>
        <mc:AlternateContent>
          <mc:Choice Requires="wps">
            <w:drawing>
              <wp:inline distT="0" distB="0" distL="0" distR="0" wp14:anchorId="25900C5B" wp14:editId="18EBBB50">
                <wp:extent cx="1966912" cy="1700213"/>
                <wp:effectExtent l="0" t="0" r="0" b="0"/>
                <wp:docPr id="12" name="文本框 12"/>
                <wp:cNvGraphicFramePr/>
                <a:graphic xmlns:a="http://schemas.openxmlformats.org/drawingml/2006/main">
                  <a:graphicData uri="http://schemas.microsoft.com/office/word/2010/wordprocessingShape">
                    <wps:wsp>
                      <wps:cNvSpPr txBox="1"/>
                      <wps:spPr>
                        <a:xfrm>
                          <a:off x="0" y="0"/>
                          <a:ext cx="1966912" cy="1700213"/>
                        </a:xfrm>
                        <a:prstGeom prst="rect">
                          <a:avLst/>
                        </a:prstGeom>
                        <a:noFill/>
                        <a:ln w="6350">
                          <a:noFill/>
                        </a:ln>
                      </wps:spPr>
                      <wps:txbx>
                        <w:txbxContent>
                          <w:p w14:paraId="00A0F652" w14:textId="741B772A" w:rsidR="0088499C" w:rsidRDefault="0088499C" w:rsidP="00DD7ECA">
                            <w:pPr>
                              <w:jc w:val="center"/>
                            </w:pPr>
                            <w:r>
                              <w:rPr>
                                <w:rFonts w:hint="eastAsia"/>
                                <w:noProof/>
                                <w:sz w:val="24"/>
                              </w:rPr>
                              <w:drawing>
                                <wp:inline distT="0" distB="0" distL="0" distR="0" wp14:anchorId="5CB77AFF" wp14:editId="05F6627B">
                                  <wp:extent cx="1260000" cy="12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40">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3A164D54" w14:textId="091DB3D7" w:rsidR="0088499C" w:rsidRPr="00DD7ECA" w:rsidRDefault="0088499C" w:rsidP="00151827">
                            <w:pPr>
                              <w:pStyle w:val="ae"/>
                              <w:numPr>
                                <w:ilvl w:val="0"/>
                                <w:numId w:val="30"/>
                              </w:numPr>
                              <w:ind w:firstLineChars="0"/>
                              <w:jc w:val="center"/>
                              <w:rPr>
                                <w:sz w:val="18"/>
                                <w:szCs w:val="18"/>
                              </w:rPr>
                            </w:pPr>
                            <w:hyperlink r:id="rId41" w:tooltip="单击查看" w:history="1">
                              <w:r w:rsidRPr="00C3332F">
                                <w:rPr>
                                  <w:rStyle w:val="a3"/>
                                  <w:rFonts w:hint="eastAsia"/>
                                  <w:sz w:val="18"/>
                                  <w:szCs w:val="18"/>
                                </w:rPr>
                                <w:t>NumPy</w:t>
                              </w:r>
                              <w:r w:rsidRPr="00C3332F">
                                <w:rPr>
                                  <w:rStyle w:val="a3"/>
                                  <w:rFonts w:hint="eastAsia"/>
                                  <w:sz w:val="18"/>
                                  <w:szCs w:val="18"/>
                                </w:rPr>
                                <w:t>官方网站</w:t>
                              </w:r>
                            </w:hyperlink>
                          </w:p>
                          <w:p w14:paraId="04A1696F" w14:textId="77777777" w:rsidR="0088499C" w:rsidRDefault="0088499C" w:rsidP="00DD7EC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900C5B" id="文本框 12" o:spid="_x0000_s1030" type="#_x0000_t202" style="width:154.85pt;height:1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" filled="f" stroked="f" strokeweight=".5pt">
                <v:textbox>
                  <w:txbxContent>
                    <w:p w14:paraId="00A0F652" w14:textId="741B772A" w:rsidR="0088499C" w:rsidRDefault="0088499C" w:rsidP="00DD7ECA">
                      <w:pPr>
                        <w:jc w:val="center"/>
                      </w:pPr>
                      <w:r>
                        <w:rPr>
                          <w:rFonts w:hint="eastAsia"/>
                          <w:noProof/>
                          <w:sz w:val="24"/>
                        </w:rPr>
                        <w:drawing>
                          <wp:inline distT="0" distB="0" distL="0" distR="0" wp14:anchorId="5CB77AFF" wp14:editId="05F6627B">
                            <wp:extent cx="1260000" cy="12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40">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3A164D54" w14:textId="091DB3D7" w:rsidR="0088499C" w:rsidRPr="00DD7ECA" w:rsidRDefault="0088499C" w:rsidP="00151827">
                      <w:pPr>
                        <w:pStyle w:val="ae"/>
                        <w:numPr>
                          <w:ilvl w:val="0"/>
                          <w:numId w:val="30"/>
                        </w:numPr>
                        <w:ind w:firstLineChars="0"/>
                        <w:jc w:val="center"/>
                        <w:rPr>
                          <w:sz w:val="18"/>
                          <w:szCs w:val="18"/>
                        </w:rPr>
                      </w:pPr>
                      <w:hyperlink r:id="rId42" w:tooltip="单击查看" w:history="1">
                        <w:r w:rsidRPr="00C3332F">
                          <w:rPr>
                            <w:rStyle w:val="a3"/>
                            <w:rFonts w:hint="eastAsia"/>
                            <w:sz w:val="18"/>
                            <w:szCs w:val="18"/>
                          </w:rPr>
                          <w:t>NumPy</w:t>
                        </w:r>
                        <w:r w:rsidRPr="00C3332F">
                          <w:rPr>
                            <w:rStyle w:val="a3"/>
                            <w:rFonts w:hint="eastAsia"/>
                            <w:sz w:val="18"/>
                            <w:szCs w:val="18"/>
                          </w:rPr>
                          <w:t>官方网站</w:t>
                        </w:r>
                      </w:hyperlink>
                    </w:p>
                    <w:p w14:paraId="04A1696F" w14:textId="77777777" w:rsidR="0088499C" w:rsidRDefault="0088499C" w:rsidP="00DD7ECA">
                      <w:pPr>
                        <w:jc w:val="center"/>
                      </w:pPr>
                    </w:p>
                  </w:txbxContent>
                </v:textbox>
                <w10:wrap anchorx="page" anchory="page"/>
                <w10:anchorlock/>
              </v:shape>
            </w:pict>
          </mc:Fallback>
        </mc:AlternateContent>
      </w:r>
    </w:p>
    <w:p w14:paraId="45819127" w14:textId="1AD2C9A2" w:rsidR="00FD5CD0" w:rsidRDefault="006D79C8">
      <w:pPr>
        <w:pStyle w:val="2"/>
      </w:pPr>
      <w:bookmarkStart w:id="64" w:name="_Toc492766779"/>
      <w:r>
        <w:rPr>
          <w:rFonts w:hint="eastAsia"/>
        </w:rPr>
        <w:t>工作负荷</w:t>
      </w:r>
      <w:bookmarkEnd w:id="64"/>
    </w:p>
    <w:p w14:paraId="238E16A2" w14:textId="3B11A20C" w:rsidR="00C3332F" w:rsidRPr="00C3332F" w:rsidRDefault="00C3332F" w:rsidP="00C3332F">
      <w:pPr>
        <w:ind w:firstLineChars="200" w:firstLine="480"/>
        <w:rPr>
          <w:sz w:val="24"/>
        </w:rPr>
      </w:pPr>
      <w:r w:rsidRPr="00C3332F">
        <w:rPr>
          <w:rFonts w:hint="eastAsia"/>
          <w:sz w:val="24"/>
        </w:rPr>
        <w:t>由于给出的</w:t>
      </w:r>
      <w:hyperlink w:anchor="_硬件、软件、运行环境和开发环境的限制" w:history="1">
        <w:r w:rsidRPr="00C3332F">
          <w:rPr>
            <w:rStyle w:val="a3"/>
            <w:rFonts w:hint="eastAsia"/>
            <w:sz w:val="24"/>
          </w:rPr>
          <w:t>硬件环境的最低要求</w:t>
        </w:r>
      </w:hyperlink>
      <w:r w:rsidRPr="00C3332F">
        <w:rPr>
          <w:rFonts w:hint="eastAsia"/>
          <w:sz w:val="24"/>
        </w:rPr>
        <w:t>并不高，所以在实际工作时，本系统实际能够承受的工作负荷可能比实际计划中的低，可能出现分析任务大量排队的情况。</w:t>
      </w:r>
    </w:p>
    <w:p w14:paraId="16AA581E" w14:textId="46B0DBEC" w:rsidR="00FD5CD0" w:rsidRDefault="006D79C8">
      <w:pPr>
        <w:pStyle w:val="2"/>
      </w:pPr>
      <w:bookmarkStart w:id="65" w:name="_Toc492766780"/>
      <w:r>
        <w:rPr>
          <w:rFonts w:hint="eastAsia"/>
        </w:rPr>
        <w:t>费用支出</w:t>
      </w:r>
      <w:bookmarkEnd w:id="65"/>
    </w:p>
    <w:tbl>
      <w:tblPr>
        <w:tblStyle w:val="af"/>
        <w:tblW w:w="0" w:type="auto"/>
        <w:tblLook w:val="04A0" w:firstRow="1" w:lastRow="0" w:firstColumn="1" w:lastColumn="0" w:noHBand="0" w:noVBand="1"/>
      </w:tblPr>
      <w:tblGrid>
        <w:gridCol w:w="1688"/>
        <w:gridCol w:w="1686"/>
        <w:gridCol w:w="1687"/>
        <w:gridCol w:w="1642"/>
        <w:gridCol w:w="1593"/>
      </w:tblGrid>
      <w:tr w:rsidR="00AB576E" w:rsidRPr="002353AE" w14:paraId="7CA562D5" w14:textId="30A9B91D" w:rsidTr="007D5239">
        <w:tc>
          <w:tcPr>
            <w:tcW w:w="1688" w:type="dxa"/>
            <w:vAlign w:val="center"/>
          </w:tcPr>
          <w:p w14:paraId="60FA74DB" w14:textId="76D4F536" w:rsidR="00AB576E" w:rsidRPr="002353AE" w:rsidRDefault="00AB576E" w:rsidP="007D5239">
            <w:pPr>
              <w:rPr>
                <w:b/>
                <w:sz w:val="24"/>
              </w:rPr>
            </w:pPr>
            <w:r w:rsidRPr="002353AE">
              <w:rPr>
                <w:rFonts w:hint="eastAsia"/>
                <w:b/>
                <w:sz w:val="24"/>
              </w:rPr>
              <w:t>项目</w:t>
            </w:r>
          </w:p>
        </w:tc>
        <w:tc>
          <w:tcPr>
            <w:tcW w:w="1686" w:type="dxa"/>
            <w:vAlign w:val="center"/>
          </w:tcPr>
          <w:p w14:paraId="0361CECD" w14:textId="5F3E2AD3" w:rsidR="00AB576E" w:rsidRPr="002353AE" w:rsidRDefault="00AB576E" w:rsidP="007D5239">
            <w:pPr>
              <w:rPr>
                <w:b/>
                <w:sz w:val="24"/>
              </w:rPr>
            </w:pPr>
            <w:r w:rsidRPr="002353AE">
              <w:rPr>
                <w:rFonts w:hint="eastAsia"/>
                <w:b/>
                <w:sz w:val="24"/>
              </w:rPr>
              <w:t>单价（￥）</w:t>
            </w:r>
          </w:p>
        </w:tc>
        <w:tc>
          <w:tcPr>
            <w:tcW w:w="1687" w:type="dxa"/>
            <w:vAlign w:val="center"/>
          </w:tcPr>
          <w:p w14:paraId="5A474EC3" w14:textId="3928CA59" w:rsidR="00AB576E" w:rsidRPr="002353AE" w:rsidRDefault="00AB576E" w:rsidP="007D5239">
            <w:pPr>
              <w:rPr>
                <w:b/>
                <w:sz w:val="24"/>
              </w:rPr>
            </w:pPr>
            <w:r w:rsidRPr="002353AE">
              <w:rPr>
                <w:rFonts w:hint="eastAsia"/>
                <w:b/>
                <w:sz w:val="24"/>
              </w:rPr>
              <w:t>数量</w:t>
            </w:r>
          </w:p>
        </w:tc>
        <w:tc>
          <w:tcPr>
            <w:tcW w:w="1642" w:type="dxa"/>
            <w:vAlign w:val="center"/>
          </w:tcPr>
          <w:p w14:paraId="601ED636" w14:textId="1BB2F204" w:rsidR="00AB576E" w:rsidRPr="002353AE" w:rsidRDefault="00AB576E" w:rsidP="007D5239">
            <w:pPr>
              <w:rPr>
                <w:b/>
                <w:sz w:val="24"/>
              </w:rPr>
            </w:pPr>
            <w:r w:rsidRPr="002353AE">
              <w:rPr>
                <w:rFonts w:hint="eastAsia"/>
                <w:b/>
                <w:sz w:val="24"/>
              </w:rPr>
              <w:t>小计（￥）</w:t>
            </w:r>
          </w:p>
        </w:tc>
        <w:tc>
          <w:tcPr>
            <w:tcW w:w="1593" w:type="dxa"/>
            <w:vAlign w:val="center"/>
          </w:tcPr>
          <w:p w14:paraId="7A2F4CD9" w14:textId="3FD40E41" w:rsidR="00AB576E" w:rsidRPr="002353AE" w:rsidRDefault="00AB576E" w:rsidP="007D5239">
            <w:pPr>
              <w:rPr>
                <w:b/>
                <w:sz w:val="24"/>
              </w:rPr>
            </w:pPr>
            <w:r w:rsidRPr="002353AE">
              <w:rPr>
                <w:rFonts w:hint="eastAsia"/>
                <w:b/>
                <w:sz w:val="24"/>
              </w:rPr>
              <w:t>备注</w:t>
            </w:r>
          </w:p>
        </w:tc>
      </w:tr>
      <w:tr w:rsidR="00AB576E" w:rsidRPr="002353AE" w14:paraId="4BF80845" w14:textId="77777777" w:rsidTr="007D5239">
        <w:tc>
          <w:tcPr>
            <w:tcW w:w="1688" w:type="dxa"/>
            <w:vAlign w:val="center"/>
          </w:tcPr>
          <w:p w14:paraId="017BE9D1" w14:textId="3DC60DA5" w:rsidR="00AB576E" w:rsidRPr="002353AE" w:rsidRDefault="00AB576E" w:rsidP="007D5239">
            <w:pPr>
              <w:jc w:val="left"/>
              <w:rPr>
                <w:sz w:val="24"/>
              </w:rPr>
            </w:pPr>
            <w:r w:rsidRPr="002353AE">
              <w:rPr>
                <w:rFonts w:hint="eastAsia"/>
                <w:sz w:val="24"/>
              </w:rPr>
              <w:t>生产系统服务器</w:t>
            </w:r>
          </w:p>
        </w:tc>
        <w:tc>
          <w:tcPr>
            <w:tcW w:w="1686" w:type="dxa"/>
            <w:vAlign w:val="center"/>
          </w:tcPr>
          <w:p w14:paraId="09C59E7E" w14:textId="49DBDE36" w:rsidR="00AB576E" w:rsidRPr="002353AE" w:rsidRDefault="00AB576E" w:rsidP="007D5239">
            <w:pPr>
              <w:jc w:val="left"/>
              <w:rPr>
                <w:sz w:val="24"/>
              </w:rPr>
            </w:pPr>
            <w:r w:rsidRPr="002353AE">
              <w:rPr>
                <w:rFonts w:hint="eastAsia"/>
                <w:sz w:val="24"/>
              </w:rPr>
              <w:t>15/</w:t>
            </w:r>
            <w:r w:rsidRPr="002353AE">
              <w:rPr>
                <w:rFonts w:hint="eastAsia"/>
                <w:sz w:val="24"/>
              </w:rPr>
              <w:t>月</w:t>
            </w:r>
          </w:p>
        </w:tc>
        <w:tc>
          <w:tcPr>
            <w:tcW w:w="1687" w:type="dxa"/>
            <w:vAlign w:val="center"/>
          </w:tcPr>
          <w:p w14:paraId="7D5DF7A6" w14:textId="77059D6A" w:rsidR="00AB576E" w:rsidRPr="002353AE" w:rsidRDefault="00AB576E" w:rsidP="007D5239">
            <w:pPr>
              <w:jc w:val="left"/>
              <w:rPr>
                <w:sz w:val="24"/>
              </w:rPr>
            </w:pPr>
            <w:r w:rsidRPr="002353AE">
              <w:rPr>
                <w:rFonts w:hint="eastAsia"/>
                <w:sz w:val="24"/>
              </w:rPr>
              <w:t>1</w:t>
            </w:r>
            <w:r w:rsidRPr="002353AE">
              <w:rPr>
                <w:rFonts w:hint="eastAsia"/>
                <w:sz w:val="24"/>
              </w:rPr>
              <w:t>台</w:t>
            </w:r>
          </w:p>
        </w:tc>
        <w:tc>
          <w:tcPr>
            <w:tcW w:w="1642" w:type="dxa"/>
            <w:vAlign w:val="center"/>
          </w:tcPr>
          <w:p w14:paraId="18F2A9A2" w14:textId="765B0576" w:rsidR="00AB576E" w:rsidRPr="002353AE" w:rsidRDefault="00AB576E" w:rsidP="007D5239">
            <w:pPr>
              <w:jc w:val="left"/>
              <w:rPr>
                <w:sz w:val="24"/>
              </w:rPr>
            </w:pPr>
            <w:r w:rsidRPr="002353AE">
              <w:rPr>
                <w:rFonts w:hint="eastAsia"/>
                <w:sz w:val="24"/>
              </w:rPr>
              <w:t>15</w:t>
            </w:r>
          </w:p>
        </w:tc>
        <w:tc>
          <w:tcPr>
            <w:tcW w:w="1593" w:type="dxa"/>
            <w:vAlign w:val="center"/>
          </w:tcPr>
          <w:p w14:paraId="3062738F" w14:textId="15B20462" w:rsidR="00AB576E" w:rsidRPr="002353AE" w:rsidRDefault="00AB576E" w:rsidP="007D5239">
            <w:pPr>
              <w:jc w:val="left"/>
              <w:rPr>
                <w:sz w:val="24"/>
              </w:rPr>
            </w:pPr>
            <w:r w:rsidRPr="002353AE">
              <w:rPr>
                <w:rFonts w:hint="eastAsia"/>
                <w:sz w:val="24"/>
              </w:rPr>
              <w:t>阿里云华北</w:t>
            </w:r>
            <w:r w:rsidRPr="002353AE">
              <w:rPr>
                <w:rFonts w:hint="eastAsia"/>
                <w:sz w:val="24"/>
              </w:rPr>
              <w:t>1</w:t>
            </w:r>
            <w:r w:rsidRPr="002353AE">
              <w:rPr>
                <w:rFonts w:hint="eastAsia"/>
                <w:sz w:val="24"/>
              </w:rPr>
              <w:t>可用区</w:t>
            </w:r>
            <w:r w:rsidR="006552CC">
              <w:rPr>
                <w:rFonts w:hint="eastAsia"/>
                <w:sz w:val="24"/>
              </w:rPr>
              <w:t>B</w:t>
            </w:r>
            <w:r w:rsidRPr="002353AE">
              <w:rPr>
                <w:rFonts w:hint="eastAsia"/>
                <w:sz w:val="24"/>
              </w:rPr>
              <w:t>，已经可用</w:t>
            </w:r>
            <w:r w:rsidR="004C46C3" w:rsidRPr="002353AE">
              <w:rPr>
                <w:rFonts w:hint="eastAsia"/>
                <w:sz w:val="24"/>
              </w:rPr>
              <w:t>，到期日期为</w:t>
            </w:r>
            <w:r w:rsidR="004C46C3" w:rsidRPr="002353AE">
              <w:rPr>
                <w:rFonts w:hint="eastAsia"/>
                <w:sz w:val="24"/>
              </w:rPr>
              <w:t>2018-</w:t>
            </w:r>
            <w:r w:rsidR="004C46C3" w:rsidRPr="002353AE">
              <w:rPr>
                <w:sz w:val="24"/>
              </w:rPr>
              <w:t>08</w:t>
            </w:r>
            <w:r w:rsidR="004C46C3" w:rsidRPr="002353AE">
              <w:rPr>
                <w:rFonts w:hint="eastAsia"/>
                <w:sz w:val="24"/>
              </w:rPr>
              <w:t>-</w:t>
            </w:r>
            <w:r w:rsidR="004C46C3" w:rsidRPr="002353AE">
              <w:rPr>
                <w:sz w:val="24"/>
              </w:rPr>
              <w:t>27</w:t>
            </w:r>
          </w:p>
        </w:tc>
      </w:tr>
      <w:tr w:rsidR="00AB576E" w:rsidRPr="002353AE" w14:paraId="0AC48681" w14:textId="77777777" w:rsidTr="007D5239">
        <w:tc>
          <w:tcPr>
            <w:tcW w:w="1688" w:type="dxa"/>
            <w:vAlign w:val="center"/>
          </w:tcPr>
          <w:p w14:paraId="4B0166E0" w14:textId="7E6C4623" w:rsidR="00AB576E" w:rsidRPr="002353AE" w:rsidRDefault="007D5239" w:rsidP="007D5239">
            <w:pPr>
              <w:jc w:val="left"/>
              <w:rPr>
                <w:sz w:val="24"/>
              </w:rPr>
            </w:pPr>
            <w:r w:rsidRPr="002353AE">
              <w:rPr>
                <w:rFonts w:hint="eastAsia"/>
                <w:sz w:val="24"/>
              </w:rPr>
              <w:t>生产系统公网流量</w:t>
            </w:r>
          </w:p>
        </w:tc>
        <w:tc>
          <w:tcPr>
            <w:tcW w:w="1686" w:type="dxa"/>
            <w:vAlign w:val="center"/>
          </w:tcPr>
          <w:p w14:paraId="0FD480B6" w14:textId="51F9B6AB" w:rsidR="00AB576E" w:rsidRPr="002353AE" w:rsidRDefault="007D5239" w:rsidP="007D5239">
            <w:pPr>
              <w:jc w:val="left"/>
              <w:rPr>
                <w:sz w:val="24"/>
              </w:rPr>
            </w:pPr>
            <w:r w:rsidRPr="002353AE">
              <w:rPr>
                <w:rFonts w:hint="eastAsia"/>
                <w:sz w:val="24"/>
              </w:rPr>
              <w:t>0.226 /Mbps/</w:t>
            </w:r>
            <w:r w:rsidRPr="002353AE">
              <w:rPr>
                <w:rFonts w:hint="eastAsia"/>
                <w:sz w:val="24"/>
              </w:rPr>
              <w:t>小时</w:t>
            </w:r>
          </w:p>
        </w:tc>
        <w:tc>
          <w:tcPr>
            <w:tcW w:w="1687" w:type="dxa"/>
            <w:vAlign w:val="center"/>
          </w:tcPr>
          <w:p w14:paraId="665A77B8" w14:textId="0A2B1CA1" w:rsidR="00AB576E" w:rsidRPr="002353AE" w:rsidRDefault="007D5239" w:rsidP="007D5239">
            <w:pPr>
              <w:jc w:val="left"/>
              <w:rPr>
                <w:sz w:val="24"/>
              </w:rPr>
            </w:pPr>
            <w:r w:rsidRPr="002353AE">
              <w:rPr>
                <w:rFonts w:hint="eastAsia"/>
                <w:sz w:val="24"/>
              </w:rPr>
              <w:t>--</w:t>
            </w:r>
          </w:p>
        </w:tc>
        <w:tc>
          <w:tcPr>
            <w:tcW w:w="1642" w:type="dxa"/>
            <w:vAlign w:val="center"/>
          </w:tcPr>
          <w:p w14:paraId="37AFB120" w14:textId="1C03F479" w:rsidR="00AB576E" w:rsidRPr="002353AE" w:rsidRDefault="007D5239" w:rsidP="007D5239">
            <w:pPr>
              <w:jc w:val="left"/>
              <w:rPr>
                <w:sz w:val="24"/>
              </w:rPr>
            </w:pPr>
            <w:r w:rsidRPr="002353AE">
              <w:rPr>
                <w:rFonts w:hint="eastAsia"/>
                <w:sz w:val="24"/>
              </w:rPr>
              <w:t>--</w:t>
            </w:r>
          </w:p>
        </w:tc>
        <w:tc>
          <w:tcPr>
            <w:tcW w:w="1593" w:type="dxa"/>
            <w:vAlign w:val="center"/>
          </w:tcPr>
          <w:p w14:paraId="6A2AE5F3" w14:textId="63477672" w:rsidR="00AB576E" w:rsidRPr="002353AE" w:rsidRDefault="007D5239" w:rsidP="007D5239">
            <w:pPr>
              <w:jc w:val="left"/>
              <w:rPr>
                <w:sz w:val="24"/>
              </w:rPr>
            </w:pPr>
            <w:r w:rsidRPr="002353AE">
              <w:rPr>
                <w:rFonts w:hint="eastAsia"/>
                <w:sz w:val="24"/>
              </w:rPr>
              <w:t>按量付费</w:t>
            </w:r>
          </w:p>
        </w:tc>
      </w:tr>
      <w:tr w:rsidR="005067BB" w:rsidRPr="002353AE" w14:paraId="21E4E2DA" w14:textId="77777777" w:rsidTr="007D5239">
        <w:tc>
          <w:tcPr>
            <w:tcW w:w="1688" w:type="dxa"/>
            <w:vAlign w:val="center"/>
          </w:tcPr>
          <w:p w14:paraId="1226B14C" w14:textId="74B977FD" w:rsidR="005067BB" w:rsidRPr="002353AE" w:rsidRDefault="005067BB" w:rsidP="007D5239">
            <w:pPr>
              <w:jc w:val="left"/>
              <w:rPr>
                <w:sz w:val="24"/>
              </w:rPr>
            </w:pPr>
            <w:r w:rsidRPr="002353AE">
              <w:rPr>
                <w:rFonts w:hint="eastAsia"/>
                <w:sz w:val="24"/>
              </w:rPr>
              <w:t>--</w:t>
            </w:r>
          </w:p>
        </w:tc>
        <w:tc>
          <w:tcPr>
            <w:tcW w:w="1686" w:type="dxa"/>
            <w:vAlign w:val="center"/>
          </w:tcPr>
          <w:p w14:paraId="716C61E9" w14:textId="30804890" w:rsidR="005067BB" w:rsidRPr="002353AE" w:rsidRDefault="005067BB" w:rsidP="007D5239">
            <w:pPr>
              <w:jc w:val="left"/>
              <w:rPr>
                <w:sz w:val="24"/>
              </w:rPr>
            </w:pPr>
            <w:r w:rsidRPr="002353AE">
              <w:rPr>
                <w:rFonts w:hint="eastAsia"/>
                <w:sz w:val="24"/>
              </w:rPr>
              <w:t>--</w:t>
            </w:r>
          </w:p>
        </w:tc>
        <w:tc>
          <w:tcPr>
            <w:tcW w:w="1687" w:type="dxa"/>
            <w:vAlign w:val="center"/>
          </w:tcPr>
          <w:p w14:paraId="65F5156A" w14:textId="224F994B" w:rsidR="005067BB" w:rsidRPr="002353AE" w:rsidRDefault="005067BB" w:rsidP="007D5239">
            <w:pPr>
              <w:jc w:val="left"/>
              <w:rPr>
                <w:sz w:val="24"/>
              </w:rPr>
            </w:pPr>
            <w:r w:rsidRPr="002353AE">
              <w:rPr>
                <w:rFonts w:hint="eastAsia"/>
                <w:sz w:val="24"/>
              </w:rPr>
              <w:t>--</w:t>
            </w:r>
          </w:p>
        </w:tc>
        <w:tc>
          <w:tcPr>
            <w:tcW w:w="1642" w:type="dxa"/>
            <w:vAlign w:val="center"/>
          </w:tcPr>
          <w:p w14:paraId="06436166" w14:textId="0746F05D" w:rsidR="005067BB" w:rsidRPr="002353AE" w:rsidRDefault="005067BB" w:rsidP="007D5239">
            <w:pPr>
              <w:jc w:val="left"/>
              <w:rPr>
                <w:sz w:val="24"/>
              </w:rPr>
            </w:pPr>
            <w:r w:rsidRPr="002353AE">
              <w:rPr>
                <w:rFonts w:hint="eastAsia"/>
                <w:sz w:val="24"/>
              </w:rPr>
              <w:t>--</w:t>
            </w:r>
          </w:p>
        </w:tc>
        <w:tc>
          <w:tcPr>
            <w:tcW w:w="1593" w:type="dxa"/>
            <w:vAlign w:val="center"/>
          </w:tcPr>
          <w:p w14:paraId="61FC2A05" w14:textId="59D8C8B3" w:rsidR="005067BB" w:rsidRPr="002353AE" w:rsidRDefault="005067BB" w:rsidP="007D5239">
            <w:pPr>
              <w:jc w:val="left"/>
              <w:rPr>
                <w:sz w:val="24"/>
              </w:rPr>
            </w:pPr>
            <w:r w:rsidRPr="002353AE">
              <w:rPr>
                <w:rFonts w:hint="eastAsia"/>
                <w:sz w:val="24"/>
              </w:rPr>
              <w:t>--</w:t>
            </w:r>
          </w:p>
        </w:tc>
      </w:tr>
    </w:tbl>
    <w:p w14:paraId="34ED9181" w14:textId="77777777" w:rsidR="00FD5CD0" w:rsidRDefault="006D79C8">
      <w:pPr>
        <w:pStyle w:val="2"/>
      </w:pPr>
      <w:bookmarkStart w:id="66" w:name="_Toc492766781"/>
      <w:r>
        <w:rPr>
          <w:rFonts w:hint="eastAsia"/>
        </w:rPr>
        <w:lastRenderedPageBreak/>
        <w:t>人员</w:t>
      </w:r>
      <w:bookmarkEnd w:id="66"/>
    </w:p>
    <w:tbl>
      <w:tblPr>
        <w:tblStyle w:val="af"/>
        <w:tblW w:w="0" w:type="auto"/>
        <w:tblLook w:val="04A0" w:firstRow="1" w:lastRow="0" w:firstColumn="1" w:lastColumn="0" w:noHBand="0" w:noVBand="1"/>
      </w:tblPr>
      <w:tblGrid>
        <w:gridCol w:w="1838"/>
        <w:gridCol w:w="1843"/>
        <w:gridCol w:w="4615"/>
      </w:tblGrid>
      <w:tr w:rsidR="00BF58F7" w:rsidRPr="009238FF" w14:paraId="74F2F5D1" w14:textId="77777777" w:rsidTr="00BF58F7">
        <w:tc>
          <w:tcPr>
            <w:tcW w:w="1838" w:type="dxa"/>
            <w:vAlign w:val="center"/>
          </w:tcPr>
          <w:p w14:paraId="0DBF604F" w14:textId="2E100DE9" w:rsidR="00BF58F7" w:rsidRPr="009238FF" w:rsidRDefault="00BF58F7" w:rsidP="00BF58F7">
            <w:pPr>
              <w:rPr>
                <w:b/>
                <w:sz w:val="24"/>
              </w:rPr>
            </w:pPr>
            <w:r w:rsidRPr="009238FF">
              <w:rPr>
                <w:rFonts w:hint="eastAsia"/>
                <w:b/>
                <w:sz w:val="24"/>
              </w:rPr>
              <w:t>人员职责</w:t>
            </w:r>
          </w:p>
        </w:tc>
        <w:tc>
          <w:tcPr>
            <w:tcW w:w="1843" w:type="dxa"/>
            <w:vAlign w:val="center"/>
          </w:tcPr>
          <w:p w14:paraId="01DE6C80" w14:textId="5E965C14" w:rsidR="00BF58F7" w:rsidRPr="009238FF" w:rsidRDefault="00BF58F7" w:rsidP="00BF58F7">
            <w:pPr>
              <w:rPr>
                <w:b/>
                <w:sz w:val="24"/>
              </w:rPr>
            </w:pPr>
            <w:r w:rsidRPr="009238FF">
              <w:rPr>
                <w:rFonts w:hint="eastAsia"/>
                <w:b/>
                <w:sz w:val="24"/>
              </w:rPr>
              <w:t>数量</w:t>
            </w:r>
          </w:p>
        </w:tc>
        <w:tc>
          <w:tcPr>
            <w:tcW w:w="4615" w:type="dxa"/>
            <w:vAlign w:val="center"/>
          </w:tcPr>
          <w:p w14:paraId="4CF52E03" w14:textId="2EBCD28F" w:rsidR="00BF58F7" w:rsidRPr="009238FF" w:rsidRDefault="00BF58F7" w:rsidP="00BF58F7">
            <w:pPr>
              <w:rPr>
                <w:b/>
                <w:sz w:val="24"/>
              </w:rPr>
            </w:pPr>
            <w:r w:rsidRPr="009238FF">
              <w:rPr>
                <w:rFonts w:hint="eastAsia"/>
                <w:b/>
                <w:sz w:val="24"/>
              </w:rPr>
              <w:t>备注</w:t>
            </w:r>
          </w:p>
        </w:tc>
      </w:tr>
      <w:tr w:rsidR="00BF58F7" w:rsidRPr="009238FF" w14:paraId="2D09A621" w14:textId="77777777" w:rsidTr="00BF58F7">
        <w:tc>
          <w:tcPr>
            <w:tcW w:w="1838" w:type="dxa"/>
            <w:vAlign w:val="center"/>
          </w:tcPr>
          <w:p w14:paraId="3E23F4A5" w14:textId="65A6C09F" w:rsidR="00BF58F7" w:rsidRPr="009238FF" w:rsidRDefault="00BF58F7" w:rsidP="00BF58F7">
            <w:pPr>
              <w:rPr>
                <w:sz w:val="24"/>
              </w:rPr>
            </w:pPr>
            <w:r w:rsidRPr="009238FF">
              <w:rPr>
                <w:rFonts w:hint="eastAsia"/>
                <w:sz w:val="24"/>
              </w:rPr>
              <w:t>前端开发</w:t>
            </w:r>
          </w:p>
        </w:tc>
        <w:tc>
          <w:tcPr>
            <w:tcW w:w="1843" w:type="dxa"/>
            <w:vAlign w:val="center"/>
          </w:tcPr>
          <w:p w14:paraId="046D3C6E" w14:textId="50B6F1DB" w:rsidR="00BF58F7" w:rsidRPr="009238FF" w:rsidRDefault="00BF58F7" w:rsidP="00BF58F7">
            <w:pPr>
              <w:rPr>
                <w:sz w:val="24"/>
              </w:rPr>
            </w:pPr>
            <w:r w:rsidRPr="009238FF">
              <w:rPr>
                <w:rFonts w:hint="eastAsia"/>
                <w:sz w:val="24"/>
              </w:rPr>
              <w:t>1</w:t>
            </w:r>
          </w:p>
        </w:tc>
        <w:tc>
          <w:tcPr>
            <w:tcW w:w="4615" w:type="dxa"/>
            <w:vAlign w:val="center"/>
          </w:tcPr>
          <w:p w14:paraId="6DB3FD4F" w14:textId="09F21249" w:rsidR="00BF58F7" w:rsidRPr="009238FF" w:rsidRDefault="00BF58F7" w:rsidP="00BF58F7">
            <w:pPr>
              <w:rPr>
                <w:sz w:val="24"/>
              </w:rPr>
            </w:pPr>
            <w:r w:rsidRPr="009238FF">
              <w:rPr>
                <w:rFonts w:hint="eastAsia"/>
                <w:sz w:val="24"/>
              </w:rPr>
              <w:t>可兼顾其他职责</w:t>
            </w:r>
          </w:p>
        </w:tc>
      </w:tr>
      <w:tr w:rsidR="00BF58F7" w:rsidRPr="009238FF" w14:paraId="18B645F5" w14:textId="77777777" w:rsidTr="00BF58F7">
        <w:tc>
          <w:tcPr>
            <w:tcW w:w="1838" w:type="dxa"/>
            <w:vAlign w:val="center"/>
          </w:tcPr>
          <w:p w14:paraId="0A161B8C" w14:textId="07AAE9EE" w:rsidR="00BF58F7" w:rsidRPr="009238FF" w:rsidRDefault="00BF58F7" w:rsidP="00BF58F7">
            <w:pPr>
              <w:rPr>
                <w:sz w:val="24"/>
              </w:rPr>
            </w:pPr>
            <w:r w:rsidRPr="009238FF">
              <w:rPr>
                <w:rFonts w:hint="eastAsia"/>
                <w:sz w:val="24"/>
              </w:rPr>
              <w:t>Java</w:t>
            </w:r>
            <w:r w:rsidRPr="009238FF">
              <w:rPr>
                <w:sz w:val="24"/>
              </w:rPr>
              <w:t xml:space="preserve"> </w:t>
            </w:r>
            <w:r w:rsidRPr="009238FF">
              <w:rPr>
                <w:rFonts w:hint="eastAsia"/>
                <w:sz w:val="24"/>
              </w:rPr>
              <w:t>Web</w:t>
            </w:r>
            <w:r w:rsidRPr="009238FF">
              <w:rPr>
                <w:sz w:val="24"/>
              </w:rPr>
              <w:t xml:space="preserve"> </w:t>
            </w:r>
            <w:r w:rsidRPr="009238FF">
              <w:rPr>
                <w:rFonts w:hint="eastAsia"/>
                <w:sz w:val="24"/>
              </w:rPr>
              <w:t>Server</w:t>
            </w:r>
            <w:r w:rsidRPr="009238FF">
              <w:rPr>
                <w:rFonts w:hint="eastAsia"/>
                <w:sz w:val="24"/>
              </w:rPr>
              <w:t>端开发</w:t>
            </w:r>
          </w:p>
        </w:tc>
        <w:tc>
          <w:tcPr>
            <w:tcW w:w="1843" w:type="dxa"/>
            <w:vAlign w:val="center"/>
          </w:tcPr>
          <w:p w14:paraId="0D2B9025" w14:textId="73CAC7E5" w:rsidR="00BF58F7" w:rsidRPr="009238FF" w:rsidRDefault="00BF58F7" w:rsidP="00BF58F7">
            <w:pPr>
              <w:rPr>
                <w:sz w:val="24"/>
              </w:rPr>
            </w:pPr>
            <w:r w:rsidRPr="009238FF">
              <w:rPr>
                <w:sz w:val="24"/>
              </w:rPr>
              <w:t>1</w:t>
            </w:r>
            <w:r w:rsidRPr="009238FF">
              <w:rPr>
                <w:rFonts w:hint="eastAsia"/>
                <w:sz w:val="24"/>
              </w:rPr>
              <w:t>≤</w:t>
            </w:r>
            <w:r w:rsidRPr="009238FF">
              <w:rPr>
                <w:rFonts w:hint="eastAsia"/>
                <w:sz w:val="24"/>
              </w:rPr>
              <w:t>X</w:t>
            </w:r>
            <w:r w:rsidRPr="009238FF">
              <w:rPr>
                <w:rFonts w:hint="eastAsia"/>
                <w:sz w:val="24"/>
              </w:rPr>
              <w:t>≤</w:t>
            </w:r>
            <w:r w:rsidRPr="009238FF">
              <w:rPr>
                <w:rFonts w:hint="eastAsia"/>
                <w:sz w:val="24"/>
              </w:rPr>
              <w:t>2</w:t>
            </w:r>
          </w:p>
        </w:tc>
        <w:tc>
          <w:tcPr>
            <w:tcW w:w="4615" w:type="dxa"/>
            <w:vAlign w:val="center"/>
          </w:tcPr>
          <w:p w14:paraId="5B459D74" w14:textId="3A181654" w:rsidR="00BF58F7" w:rsidRPr="009238FF" w:rsidRDefault="00BF58F7" w:rsidP="00BF58F7">
            <w:pPr>
              <w:rPr>
                <w:sz w:val="24"/>
              </w:rPr>
            </w:pPr>
            <w:r w:rsidRPr="009238FF">
              <w:rPr>
                <w:rFonts w:hint="eastAsia"/>
                <w:sz w:val="24"/>
              </w:rPr>
              <w:t>可兼顾其他职责</w:t>
            </w:r>
          </w:p>
        </w:tc>
      </w:tr>
      <w:tr w:rsidR="00BF58F7" w:rsidRPr="009238FF" w14:paraId="2B458F1C" w14:textId="77777777" w:rsidTr="00BF58F7">
        <w:tc>
          <w:tcPr>
            <w:tcW w:w="1838" w:type="dxa"/>
            <w:vAlign w:val="center"/>
          </w:tcPr>
          <w:p w14:paraId="6D209FD2" w14:textId="25E3724C" w:rsidR="00BF58F7" w:rsidRPr="009238FF" w:rsidRDefault="00BF58F7" w:rsidP="00BF58F7">
            <w:pPr>
              <w:rPr>
                <w:sz w:val="24"/>
              </w:rPr>
            </w:pPr>
            <w:r w:rsidRPr="009238FF">
              <w:rPr>
                <w:rFonts w:hint="eastAsia"/>
                <w:sz w:val="24"/>
              </w:rPr>
              <w:t>数据库系统设计</w:t>
            </w:r>
          </w:p>
        </w:tc>
        <w:tc>
          <w:tcPr>
            <w:tcW w:w="1843" w:type="dxa"/>
            <w:vAlign w:val="center"/>
          </w:tcPr>
          <w:p w14:paraId="17A0319B" w14:textId="3B0FD231" w:rsidR="00BF58F7" w:rsidRPr="009238FF" w:rsidRDefault="00BF58F7" w:rsidP="00BF58F7">
            <w:pPr>
              <w:rPr>
                <w:sz w:val="24"/>
              </w:rPr>
            </w:pPr>
            <w:r w:rsidRPr="009238FF">
              <w:rPr>
                <w:rFonts w:hint="eastAsia"/>
                <w:sz w:val="24"/>
              </w:rPr>
              <w:t>1</w:t>
            </w:r>
          </w:p>
        </w:tc>
        <w:tc>
          <w:tcPr>
            <w:tcW w:w="4615" w:type="dxa"/>
            <w:vAlign w:val="center"/>
          </w:tcPr>
          <w:p w14:paraId="779BB397" w14:textId="1E28B799" w:rsidR="00BF58F7" w:rsidRPr="009238FF" w:rsidRDefault="00BF58F7" w:rsidP="00BF58F7">
            <w:pPr>
              <w:rPr>
                <w:sz w:val="24"/>
              </w:rPr>
            </w:pPr>
            <w:r w:rsidRPr="009238FF">
              <w:rPr>
                <w:rFonts w:hint="eastAsia"/>
                <w:sz w:val="24"/>
              </w:rPr>
              <w:t>可兼顾其他职责</w:t>
            </w:r>
          </w:p>
        </w:tc>
      </w:tr>
      <w:tr w:rsidR="00BF58F7" w:rsidRPr="009238FF" w14:paraId="5B454572" w14:textId="77777777" w:rsidTr="00BF58F7">
        <w:tc>
          <w:tcPr>
            <w:tcW w:w="1838" w:type="dxa"/>
            <w:vAlign w:val="center"/>
          </w:tcPr>
          <w:p w14:paraId="2B88288F" w14:textId="7828B3E0" w:rsidR="00BF58F7" w:rsidRPr="009238FF" w:rsidRDefault="00BF58F7" w:rsidP="00BF58F7">
            <w:pPr>
              <w:rPr>
                <w:sz w:val="24"/>
              </w:rPr>
            </w:pPr>
            <w:r w:rsidRPr="009238FF">
              <w:rPr>
                <w:rFonts w:hint="eastAsia"/>
                <w:sz w:val="24"/>
              </w:rPr>
              <w:t>软件测试</w:t>
            </w:r>
          </w:p>
        </w:tc>
        <w:tc>
          <w:tcPr>
            <w:tcW w:w="1843" w:type="dxa"/>
            <w:vAlign w:val="center"/>
          </w:tcPr>
          <w:p w14:paraId="2188B258" w14:textId="51FC4F95" w:rsidR="00BF58F7" w:rsidRPr="009238FF" w:rsidRDefault="00BF58F7" w:rsidP="00BF58F7">
            <w:pPr>
              <w:rPr>
                <w:sz w:val="24"/>
              </w:rPr>
            </w:pPr>
            <w:r w:rsidRPr="009238FF">
              <w:rPr>
                <w:sz w:val="24"/>
              </w:rPr>
              <w:t>1</w:t>
            </w:r>
            <w:r w:rsidRPr="009238FF">
              <w:rPr>
                <w:rFonts w:hint="eastAsia"/>
                <w:sz w:val="24"/>
              </w:rPr>
              <w:t>≤</w:t>
            </w:r>
            <w:r w:rsidRPr="009238FF">
              <w:rPr>
                <w:rFonts w:hint="eastAsia"/>
                <w:sz w:val="24"/>
              </w:rPr>
              <w:t>X</w:t>
            </w:r>
            <w:r w:rsidRPr="009238FF">
              <w:rPr>
                <w:rFonts w:hint="eastAsia"/>
                <w:sz w:val="24"/>
              </w:rPr>
              <w:t>≤</w:t>
            </w:r>
            <w:r w:rsidRPr="009238FF">
              <w:rPr>
                <w:rFonts w:hint="eastAsia"/>
                <w:sz w:val="24"/>
              </w:rPr>
              <w:t>2</w:t>
            </w:r>
          </w:p>
        </w:tc>
        <w:tc>
          <w:tcPr>
            <w:tcW w:w="4615" w:type="dxa"/>
            <w:vAlign w:val="center"/>
          </w:tcPr>
          <w:p w14:paraId="142E9CE2" w14:textId="3B15EDEA" w:rsidR="00BF58F7" w:rsidRPr="009238FF" w:rsidRDefault="00BF58F7" w:rsidP="00BF58F7">
            <w:pPr>
              <w:rPr>
                <w:sz w:val="24"/>
              </w:rPr>
            </w:pPr>
            <w:r w:rsidRPr="009238FF">
              <w:rPr>
                <w:rFonts w:hint="eastAsia"/>
                <w:sz w:val="24"/>
              </w:rPr>
              <w:t>可交叉兼顾其他职责</w:t>
            </w:r>
          </w:p>
        </w:tc>
      </w:tr>
      <w:tr w:rsidR="00794D71" w:rsidRPr="009238FF" w14:paraId="0B136C20" w14:textId="77777777" w:rsidTr="00BF58F7">
        <w:tc>
          <w:tcPr>
            <w:tcW w:w="1838" w:type="dxa"/>
            <w:vAlign w:val="center"/>
          </w:tcPr>
          <w:p w14:paraId="2B962E40" w14:textId="17AFB207" w:rsidR="00794D71" w:rsidRPr="009238FF" w:rsidRDefault="00794D71" w:rsidP="00BF58F7">
            <w:pPr>
              <w:rPr>
                <w:sz w:val="24"/>
              </w:rPr>
            </w:pPr>
            <w:r w:rsidRPr="009238FF">
              <w:rPr>
                <w:rFonts w:hint="eastAsia"/>
                <w:sz w:val="24"/>
              </w:rPr>
              <w:t>--</w:t>
            </w:r>
          </w:p>
        </w:tc>
        <w:tc>
          <w:tcPr>
            <w:tcW w:w="1843" w:type="dxa"/>
            <w:vAlign w:val="center"/>
          </w:tcPr>
          <w:p w14:paraId="3B792A63" w14:textId="27D585E3" w:rsidR="00794D71" w:rsidRPr="009238FF" w:rsidRDefault="00794D71" w:rsidP="00BF58F7">
            <w:pPr>
              <w:rPr>
                <w:sz w:val="24"/>
              </w:rPr>
            </w:pPr>
            <w:r w:rsidRPr="009238FF">
              <w:rPr>
                <w:rFonts w:hint="eastAsia"/>
                <w:sz w:val="24"/>
              </w:rPr>
              <w:t>--</w:t>
            </w:r>
          </w:p>
        </w:tc>
        <w:tc>
          <w:tcPr>
            <w:tcW w:w="4615" w:type="dxa"/>
            <w:vAlign w:val="center"/>
          </w:tcPr>
          <w:p w14:paraId="325BE957" w14:textId="7C8554AF" w:rsidR="00794D71" w:rsidRPr="009238FF" w:rsidRDefault="00794D71" w:rsidP="00BF58F7">
            <w:pPr>
              <w:rPr>
                <w:sz w:val="24"/>
              </w:rPr>
            </w:pPr>
            <w:r w:rsidRPr="009238FF">
              <w:rPr>
                <w:rFonts w:hint="eastAsia"/>
                <w:sz w:val="24"/>
              </w:rPr>
              <w:t>--</w:t>
            </w:r>
          </w:p>
        </w:tc>
      </w:tr>
    </w:tbl>
    <w:p w14:paraId="5D184762" w14:textId="4F2F37E5" w:rsidR="00FD5CD0" w:rsidRDefault="006D79C8">
      <w:pPr>
        <w:pStyle w:val="2"/>
      </w:pPr>
      <w:bookmarkStart w:id="67" w:name="_Toc492766782"/>
      <w:r>
        <w:rPr>
          <w:rFonts w:hint="eastAsia"/>
        </w:rPr>
        <w:t>设备</w:t>
      </w:r>
      <w:bookmarkEnd w:id="67"/>
    </w:p>
    <w:tbl>
      <w:tblPr>
        <w:tblStyle w:val="af"/>
        <w:tblW w:w="0" w:type="auto"/>
        <w:tblLook w:val="04A0" w:firstRow="1" w:lastRow="0" w:firstColumn="1" w:lastColumn="0" w:noHBand="0" w:noVBand="1"/>
      </w:tblPr>
      <w:tblGrid>
        <w:gridCol w:w="2074"/>
        <w:gridCol w:w="2074"/>
        <w:gridCol w:w="2074"/>
        <w:gridCol w:w="2074"/>
      </w:tblGrid>
      <w:tr w:rsidR="009238FF" w:rsidRPr="009238FF" w14:paraId="04EE2114" w14:textId="77777777" w:rsidTr="009238FF">
        <w:tc>
          <w:tcPr>
            <w:tcW w:w="2074" w:type="dxa"/>
            <w:vAlign w:val="center"/>
          </w:tcPr>
          <w:p w14:paraId="7F381ECE" w14:textId="22EDC699" w:rsidR="009238FF" w:rsidRPr="009238FF" w:rsidRDefault="009238FF" w:rsidP="009238FF">
            <w:pPr>
              <w:rPr>
                <w:b/>
                <w:sz w:val="24"/>
              </w:rPr>
            </w:pPr>
            <w:r w:rsidRPr="009238FF">
              <w:rPr>
                <w:rFonts w:hint="eastAsia"/>
                <w:b/>
                <w:sz w:val="24"/>
              </w:rPr>
              <w:t>项目</w:t>
            </w:r>
          </w:p>
        </w:tc>
        <w:tc>
          <w:tcPr>
            <w:tcW w:w="2074" w:type="dxa"/>
            <w:vAlign w:val="center"/>
          </w:tcPr>
          <w:p w14:paraId="2702C245" w14:textId="52A83C19" w:rsidR="009238FF" w:rsidRPr="009238FF" w:rsidRDefault="009238FF" w:rsidP="009238FF">
            <w:pPr>
              <w:rPr>
                <w:b/>
                <w:sz w:val="24"/>
              </w:rPr>
            </w:pPr>
            <w:r w:rsidRPr="009238FF">
              <w:rPr>
                <w:rFonts w:hint="eastAsia"/>
                <w:b/>
                <w:sz w:val="24"/>
              </w:rPr>
              <w:t>类型</w:t>
            </w:r>
          </w:p>
        </w:tc>
        <w:tc>
          <w:tcPr>
            <w:tcW w:w="2074" w:type="dxa"/>
            <w:vAlign w:val="center"/>
          </w:tcPr>
          <w:p w14:paraId="2FE3873E" w14:textId="7BACC1B5" w:rsidR="009238FF" w:rsidRPr="009238FF" w:rsidRDefault="009238FF" w:rsidP="009238FF">
            <w:pPr>
              <w:rPr>
                <w:b/>
                <w:sz w:val="24"/>
              </w:rPr>
            </w:pPr>
            <w:r w:rsidRPr="009238FF">
              <w:rPr>
                <w:rFonts w:hint="eastAsia"/>
                <w:b/>
                <w:sz w:val="24"/>
              </w:rPr>
              <w:t>数量</w:t>
            </w:r>
          </w:p>
        </w:tc>
        <w:tc>
          <w:tcPr>
            <w:tcW w:w="2074" w:type="dxa"/>
            <w:vAlign w:val="center"/>
          </w:tcPr>
          <w:p w14:paraId="46C81583" w14:textId="78285347" w:rsidR="009238FF" w:rsidRPr="009238FF" w:rsidRDefault="009238FF" w:rsidP="009238FF">
            <w:pPr>
              <w:rPr>
                <w:b/>
                <w:sz w:val="24"/>
              </w:rPr>
            </w:pPr>
            <w:r w:rsidRPr="009238FF">
              <w:rPr>
                <w:rFonts w:hint="eastAsia"/>
                <w:b/>
                <w:sz w:val="24"/>
              </w:rPr>
              <w:t>备注</w:t>
            </w:r>
          </w:p>
        </w:tc>
      </w:tr>
      <w:tr w:rsidR="009238FF" w:rsidRPr="009238FF" w14:paraId="26F82E1B" w14:textId="77777777" w:rsidTr="009238FF">
        <w:tc>
          <w:tcPr>
            <w:tcW w:w="2074" w:type="dxa"/>
            <w:vAlign w:val="center"/>
          </w:tcPr>
          <w:p w14:paraId="5EB928E9" w14:textId="52D911B8" w:rsidR="009238FF" w:rsidRPr="009238FF" w:rsidRDefault="009238FF" w:rsidP="009238FF">
            <w:pPr>
              <w:rPr>
                <w:sz w:val="24"/>
              </w:rPr>
            </w:pPr>
            <w:r>
              <w:rPr>
                <w:rFonts w:hint="eastAsia"/>
                <w:sz w:val="24"/>
              </w:rPr>
              <w:t>生产服务器</w:t>
            </w:r>
          </w:p>
        </w:tc>
        <w:tc>
          <w:tcPr>
            <w:tcW w:w="2074" w:type="dxa"/>
            <w:vAlign w:val="center"/>
          </w:tcPr>
          <w:p w14:paraId="00635481" w14:textId="0E288CA3" w:rsidR="009238FF" w:rsidRPr="009238FF" w:rsidRDefault="009238FF" w:rsidP="009238FF">
            <w:pPr>
              <w:rPr>
                <w:sz w:val="24"/>
              </w:rPr>
            </w:pPr>
            <w:r>
              <w:rPr>
                <w:rFonts w:hint="eastAsia"/>
                <w:sz w:val="24"/>
              </w:rPr>
              <w:t>服务器</w:t>
            </w:r>
          </w:p>
        </w:tc>
        <w:tc>
          <w:tcPr>
            <w:tcW w:w="2074" w:type="dxa"/>
            <w:vAlign w:val="center"/>
          </w:tcPr>
          <w:p w14:paraId="7DAD94E1" w14:textId="21D02DFD" w:rsidR="009238FF" w:rsidRPr="009238FF" w:rsidRDefault="009238FF" w:rsidP="009238FF">
            <w:pPr>
              <w:rPr>
                <w:sz w:val="24"/>
              </w:rPr>
            </w:pPr>
            <w:r>
              <w:rPr>
                <w:rFonts w:hint="eastAsia"/>
                <w:sz w:val="24"/>
              </w:rPr>
              <w:t>1</w:t>
            </w:r>
          </w:p>
        </w:tc>
        <w:tc>
          <w:tcPr>
            <w:tcW w:w="2074" w:type="dxa"/>
            <w:vAlign w:val="center"/>
          </w:tcPr>
          <w:p w14:paraId="0735688A" w14:textId="21E2CF8D" w:rsidR="009238FF" w:rsidRPr="009238FF" w:rsidRDefault="009238FF" w:rsidP="009238FF">
            <w:pPr>
              <w:rPr>
                <w:sz w:val="24"/>
              </w:rPr>
            </w:pPr>
            <w:r>
              <w:rPr>
                <w:rFonts w:hint="eastAsia"/>
                <w:sz w:val="24"/>
              </w:rPr>
              <w:t>可用</w:t>
            </w:r>
          </w:p>
        </w:tc>
      </w:tr>
      <w:tr w:rsidR="009238FF" w:rsidRPr="009238FF" w14:paraId="0414DC3E" w14:textId="77777777" w:rsidTr="009238FF">
        <w:tc>
          <w:tcPr>
            <w:tcW w:w="2074" w:type="dxa"/>
            <w:vAlign w:val="center"/>
          </w:tcPr>
          <w:p w14:paraId="71BEF3CF" w14:textId="573439C9" w:rsidR="009238FF" w:rsidRDefault="009238FF" w:rsidP="009238FF">
            <w:pPr>
              <w:rPr>
                <w:sz w:val="24"/>
              </w:rPr>
            </w:pPr>
            <w:r>
              <w:rPr>
                <w:rFonts w:hint="eastAsia"/>
                <w:sz w:val="24"/>
              </w:rPr>
              <w:t>开发用计算机</w:t>
            </w:r>
          </w:p>
        </w:tc>
        <w:tc>
          <w:tcPr>
            <w:tcW w:w="2074" w:type="dxa"/>
            <w:vAlign w:val="center"/>
          </w:tcPr>
          <w:p w14:paraId="459C3506" w14:textId="64B7E0FD" w:rsidR="009238FF" w:rsidRDefault="009238FF" w:rsidP="009238FF">
            <w:pPr>
              <w:rPr>
                <w:sz w:val="24"/>
              </w:rPr>
            </w:pPr>
            <w:r>
              <w:rPr>
                <w:rFonts w:hint="eastAsia"/>
                <w:sz w:val="24"/>
              </w:rPr>
              <w:t>计算机</w:t>
            </w:r>
          </w:p>
        </w:tc>
        <w:tc>
          <w:tcPr>
            <w:tcW w:w="2074" w:type="dxa"/>
            <w:vAlign w:val="center"/>
          </w:tcPr>
          <w:p w14:paraId="14AB0584" w14:textId="52D8C78D" w:rsidR="009238FF" w:rsidRDefault="009238FF" w:rsidP="009238FF">
            <w:pPr>
              <w:rPr>
                <w:sz w:val="24"/>
              </w:rPr>
            </w:pPr>
            <w:r>
              <w:rPr>
                <w:rFonts w:hint="eastAsia"/>
                <w:sz w:val="24"/>
              </w:rPr>
              <w:t>2</w:t>
            </w:r>
          </w:p>
        </w:tc>
        <w:tc>
          <w:tcPr>
            <w:tcW w:w="2074" w:type="dxa"/>
            <w:vAlign w:val="center"/>
          </w:tcPr>
          <w:p w14:paraId="7FFF66BA" w14:textId="62CBD2E6" w:rsidR="009238FF" w:rsidRDefault="009238FF" w:rsidP="009238FF">
            <w:pPr>
              <w:rPr>
                <w:sz w:val="24"/>
              </w:rPr>
            </w:pPr>
            <w:r>
              <w:rPr>
                <w:rFonts w:hint="eastAsia"/>
                <w:sz w:val="24"/>
              </w:rPr>
              <w:t>可用，由项目成员自行提供</w:t>
            </w:r>
          </w:p>
        </w:tc>
      </w:tr>
    </w:tbl>
    <w:p w14:paraId="07775678" w14:textId="69DE5F8D" w:rsidR="00FD5CD0" w:rsidRDefault="006D79C8">
      <w:pPr>
        <w:pStyle w:val="2"/>
      </w:pPr>
      <w:bookmarkStart w:id="68" w:name="_Toc492766783"/>
      <w:r>
        <w:rPr>
          <w:rFonts w:hint="eastAsia"/>
        </w:rPr>
        <w:t>局限性</w:t>
      </w:r>
      <w:bookmarkEnd w:id="68"/>
    </w:p>
    <w:p w14:paraId="2D0C3485" w14:textId="653774C6" w:rsidR="00630AED" w:rsidRDefault="00630AED" w:rsidP="002F5E99">
      <w:pPr>
        <w:ind w:firstLineChars="200" w:firstLine="480"/>
        <w:rPr>
          <w:sz w:val="24"/>
        </w:rPr>
      </w:pPr>
      <w:r w:rsidRPr="002F5E99">
        <w:rPr>
          <w:rFonts w:hint="eastAsia"/>
          <w:sz w:val="24"/>
        </w:rPr>
        <w:t>当前可用的数据分析软件产品，绝大部分为</w:t>
      </w:r>
      <w:r w:rsidRPr="002F5E99">
        <w:rPr>
          <w:rFonts w:hint="eastAsia"/>
          <w:sz w:val="24"/>
        </w:rPr>
        <w:t>C</w:t>
      </w:r>
      <w:r w:rsidRPr="002F5E99">
        <w:rPr>
          <w:sz w:val="24"/>
        </w:rPr>
        <w:t>/S</w:t>
      </w:r>
      <w:r w:rsidRPr="002F5E99">
        <w:rPr>
          <w:rFonts w:hint="eastAsia"/>
          <w:sz w:val="24"/>
        </w:rPr>
        <w:t>结构的产品，并且，在这样的产品中，有相当一部分的产品只能完成一个数据分析任务中的一部分，不能够将完整的数据分析处理任务连接起来。在少部分可以完整执行数据分析任务的软件中，几乎都需要</w:t>
      </w:r>
      <w:r w:rsidR="00057C55">
        <w:rPr>
          <w:rFonts w:hint="eastAsia"/>
          <w:sz w:val="24"/>
        </w:rPr>
        <w:t>对</w:t>
      </w:r>
      <w:r w:rsidR="002F5E99" w:rsidRPr="002F5E99">
        <w:rPr>
          <w:rFonts w:hint="eastAsia"/>
          <w:sz w:val="24"/>
        </w:rPr>
        <w:t>软件</w:t>
      </w:r>
      <w:r w:rsidR="00057C55">
        <w:rPr>
          <w:rFonts w:hint="eastAsia"/>
          <w:sz w:val="24"/>
        </w:rPr>
        <w:t>进行</w:t>
      </w:r>
      <w:r w:rsidR="002F5E99" w:rsidRPr="002F5E99">
        <w:rPr>
          <w:rFonts w:hint="eastAsia"/>
          <w:sz w:val="24"/>
        </w:rPr>
        <w:t>授权，即非免费提供软件产品。</w:t>
      </w:r>
    </w:p>
    <w:p w14:paraId="1B87C9D7" w14:textId="478D0847" w:rsidR="009A2E8F" w:rsidRDefault="009A2E8F" w:rsidP="002F5E99">
      <w:pPr>
        <w:ind w:firstLineChars="200" w:firstLine="480"/>
        <w:rPr>
          <w:sz w:val="24"/>
        </w:rPr>
      </w:pPr>
      <w:r>
        <w:rPr>
          <w:rFonts w:hint="eastAsia"/>
          <w:sz w:val="24"/>
        </w:rPr>
        <w:t>综上所述，需要进行一次开发以填补这些可用系统的短板、缺陷，与他们的市场进行竞争。</w:t>
      </w:r>
    </w:p>
    <w:p w14:paraId="088361BD" w14:textId="0356CE42" w:rsidR="004C2C9E" w:rsidRDefault="004C2C9E">
      <w:pPr>
        <w:widowControl/>
        <w:jc w:val="left"/>
        <w:rPr>
          <w:sz w:val="24"/>
        </w:rPr>
      </w:pPr>
      <w:r>
        <w:rPr>
          <w:sz w:val="24"/>
        </w:rPr>
        <w:br w:type="page"/>
      </w:r>
    </w:p>
    <w:p w14:paraId="229971A6" w14:textId="77777777" w:rsidR="00FD5CD0" w:rsidRDefault="006D79C8">
      <w:pPr>
        <w:pStyle w:val="1"/>
      </w:pPr>
      <w:bookmarkStart w:id="69" w:name="_Toc492766784"/>
      <w:r>
        <w:rPr>
          <w:rFonts w:hint="eastAsia"/>
        </w:rPr>
        <w:lastRenderedPageBreak/>
        <w:t>所建议技术可行性分析</w:t>
      </w:r>
      <w:bookmarkEnd w:id="69"/>
    </w:p>
    <w:p w14:paraId="73A99F47" w14:textId="342E8560" w:rsidR="00FD5CD0" w:rsidRDefault="006D79C8">
      <w:pPr>
        <w:pStyle w:val="2"/>
      </w:pPr>
      <w:bookmarkStart w:id="70" w:name="_Toc492766785"/>
      <w:r>
        <w:rPr>
          <w:rFonts w:hint="eastAsia"/>
        </w:rPr>
        <w:t>对系统的简要描述</w:t>
      </w:r>
      <w:bookmarkEnd w:id="70"/>
    </w:p>
    <w:p w14:paraId="77BF871E" w14:textId="2F51C40E" w:rsidR="00AA2F27" w:rsidRDefault="00AA2F27" w:rsidP="00AA2F27">
      <w:pPr>
        <w:ind w:firstLineChars="200" w:firstLine="480"/>
        <w:rPr>
          <w:sz w:val="24"/>
        </w:rPr>
      </w:pPr>
      <w:r w:rsidRPr="00AA2F27">
        <w:rPr>
          <w:rFonts w:hint="eastAsia"/>
          <w:sz w:val="24"/>
        </w:rPr>
        <w:t>系统主要功能为提供数据处理、分析和呈现的服务，主要包括四个核心的子系统</w:t>
      </w:r>
      <w:r>
        <w:rPr>
          <w:rFonts w:hint="eastAsia"/>
          <w:sz w:val="24"/>
        </w:rPr>
        <w:t>和两个附加的子系统。其中核心的子系统包括：</w:t>
      </w:r>
      <w:r w:rsidRPr="00AA2F27">
        <w:rPr>
          <w:rFonts w:hint="eastAsia"/>
          <w:sz w:val="24"/>
        </w:rPr>
        <w:t>数据预处理、数据分析、数据呈现以及运行系统所需要的管理功能（如用户管理、作业调度等）</w:t>
      </w:r>
      <w:r>
        <w:rPr>
          <w:rFonts w:hint="eastAsia"/>
          <w:sz w:val="24"/>
        </w:rPr>
        <w:t>；附加的子系统为：非文档型数据处理、开放性</w:t>
      </w:r>
      <w:r>
        <w:rPr>
          <w:rFonts w:hint="eastAsia"/>
          <w:sz w:val="24"/>
        </w:rPr>
        <w:t>API</w:t>
      </w:r>
      <w:r>
        <w:rPr>
          <w:rFonts w:hint="eastAsia"/>
          <w:sz w:val="24"/>
        </w:rPr>
        <w:t>。</w:t>
      </w:r>
      <w:r w:rsidR="00BD3AD5">
        <w:rPr>
          <w:rFonts w:hint="eastAsia"/>
          <w:sz w:val="24"/>
        </w:rPr>
        <w:t>其中详细的描述参见</w:t>
      </w:r>
      <w:hyperlink w:anchor="_要求" w:history="1">
        <w:r w:rsidR="00BD3AD5" w:rsidRPr="00BD3AD5">
          <w:rPr>
            <w:rStyle w:val="a3"/>
            <w:rFonts w:hint="eastAsia"/>
            <w:sz w:val="24"/>
          </w:rPr>
          <w:t>2.1</w:t>
        </w:r>
        <w:r w:rsidR="00BD3AD5">
          <w:rPr>
            <w:rStyle w:val="a3"/>
            <w:rFonts w:hint="eastAsia"/>
            <w:sz w:val="24"/>
          </w:rPr>
          <w:t>“</w:t>
        </w:r>
        <w:r w:rsidR="00BD3AD5" w:rsidRPr="00BD3AD5">
          <w:rPr>
            <w:rStyle w:val="a3"/>
            <w:rFonts w:hint="eastAsia"/>
            <w:sz w:val="24"/>
          </w:rPr>
          <w:t>要求</w:t>
        </w:r>
        <w:r w:rsidR="00BD3AD5" w:rsidRPr="00BD3AD5">
          <w:rPr>
            <w:rStyle w:val="a3"/>
            <w:sz w:val="24"/>
          </w:rPr>
          <w:t>”</w:t>
        </w:r>
        <w:r w:rsidR="00BD3AD5" w:rsidRPr="00BD3AD5">
          <w:rPr>
            <w:rStyle w:val="a3"/>
            <w:rFonts w:hint="eastAsia"/>
            <w:sz w:val="24"/>
          </w:rPr>
          <w:t>一节</w:t>
        </w:r>
      </w:hyperlink>
      <w:r w:rsidR="002A4CFA">
        <w:rPr>
          <w:rFonts w:hint="eastAsia"/>
          <w:sz w:val="24"/>
        </w:rPr>
        <w:t>，下面的内容主要说明其中简要的结构和组成。</w:t>
      </w:r>
    </w:p>
    <w:p w14:paraId="22E32510" w14:textId="1E009FB4" w:rsidR="002A4CFA" w:rsidRDefault="002613C2" w:rsidP="00AA2F27">
      <w:pPr>
        <w:ind w:firstLineChars="200" w:firstLine="480"/>
        <w:rPr>
          <w:sz w:val="24"/>
        </w:rPr>
      </w:pPr>
      <w:r>
        <w:rPr>
          <w:rFonts w:hint="eastAsia"/>
          <w:sz w:val="24"/>
        </w:rPr>
        <w:t>数据预处理。此子系统需要的提供的功能有：对数据源（文档、关系型数据库）的支持、对多种非正常的数值数据提供数据预处理和数据转换的</w:t>
      </w:r>
      <w:r w:rsidR="007C0227">
        <w:rPr>
          <w:rFonts w:hint="eastAsia"/>
          <w:sz w:val="24"/>
        </w:rPr>
        <w:t>接口以及</w:t>
      </w:r>
      <w:r>
        <w:rPr>
          <w:rFonts w:hint="eastAsia"/>
          <w:sz w:val="24"/>
        </w:rPr>
        <w:t>算法、对数据预处理后的数据进行存储（文档、数据库）</w:t>
      </w:r>
      <w:r w:rsidR="007C0227">
        <w:rPr>
          <w:rFonts w:hint="eastAsia"/>
          <w:sz w:val="24"/>
        </w:rPr>
        <w:t>的接口以及实现、对数据预处理任务进行调度的接口和实现</w:t>
      </w:r>
      <w:r>
        <w:rPr>
          <w:rFonts w:hint="eastAsia"/>
          <w:sz w:val="24"/>
        </w:rPr>
        <w:t>。</w:t>
      </w:r>
    </w:p>
    <w:p w14:paraId="41EF1123" w14:textId="4086C1AC" w:rsidR="007C0227" w:rsidRDefault="007C0227" w:rsidP="00AA2F27">
      <w:pPr>
        <w:ind w:firstLineChars="200" w:firstLine="480"/>
        <w:rPr>
          <w:sz w:val="24"/>
        </w:rPr>
      </w:pPr>
      <w:r>
        <w:rPr>
          <w:rFonts w:hint="eastAsia"/>
          <w:sz w:val="24"/>
        </w:rPr>
        <w:t>数据分析。此子系统需要提供的功能有：对数据进行分析的算法接口和实现（包括但不仅限于聚类、回归分析、分类）、对分析结果进行存储的接口以及算法、对数据分析任务进行调度的接口和实现。</w:t>
      </w:r>
    </w:p>
    <w:p w14:paraId="660483F1" w14:textId="02C98756" w:rsidR="007C0227" w:rsidRDefault="007C0227" w:rsidP="00AA2F27">
      <w:pPr>
        <w:ind w:firstLineChars="200" w:firstLine="480"/>
        <w:rPr>
          <w:sz w:val="24"/>
        </w:rPr>
      </w:pPr>
      <w:r>
        <w:rPr>
          <w:rFonts w:hint="eastAsia"/>
          <w:sz w:val="24"/>
        </w:rPr>
        <w:t>数据呈现。此子系统应当包括：对多种图表</w:t>
      </w:r>
      <w:r w:rsidR="00827D21">
        <w:rPr>
          <w:rFonts w:hint="eastAsia"/>
          <w:sz w:val="24"/>
        </w:rPr>
        <w:t>呈现的接口和实现、对呈现进行管理的接口和实现。</w:t>
      </w:r>
    </w:p>
    <w:p w14:paraId="0859AD09" w14:textId="180928F3" w:rsidR="00827D21" w:rsidRDefault="00827D21" w:rsidP="00AA2F27">
      <w:pPr>
        <w:ind w:firstLineChars="200" w:firstLine="480"/>
        <w:rPr>
          <w:sz w:val="24"/>
        </w:rPr>
      </w:pPr>
      <w:r>
        <w:rPr>
          <w:rFonts w:hint="eastAsia"/>
          <w:sz w:val="24"/>
        </w:rPr>
        <w:t>非文档型数据处理包括：对于多种非文档型数据源</w:t>
      </w:r>
      <w:r w:rsidR="00563809">
        <w:rPr>
          <w:rFonts w:hint="eastAsia"/>
          <w:sz w:val="24"/>
        </w:rPr>
        <w:t>进行</w:t>
      </w:r>
      <w:r>
        <w:rPr>
          <w:rFonts w:hint="eastAsia"/>
          <w:sz w:val="24"/>
        </w:rPr>
        <w:t>支持</w:t>
      </w:r>
      <w:r w:rsidR="00563809">
        <w:rPr>
          <w:rFonts w:hint="eastAsia"/>
          <w:sz w:val="24"/>
        </w:rPr>
        <w:t>的</w:t>
      </w:r>
      <w:r>
        <w:rPr>
          <w:rFonts w:hint="eastAsia"/>
          <w:sz w:val="24"/>
        </w:rPr>
        <w:t>接口和实现、对非文档型数据源进行处理的</w:t>
      </w:r>
      <w:r w:rsidR="00D27E27">
        <w:rPr>
          <w:rFonts w:hint="eastAsia"/>
          <w:sz w:val="24"/>
        </w:rPr>
        <w:t>算法的</w:t>
      </w:r>
      <w:r>
        <w:rPr>
          <w:rFonts w:hint="eastAsia"/>
          <w:sz w:val="24"/>
        </w:rPr>
        <w:t>接口支持。</w:t>
      </w:r>
    </w:p>
    <w:p w14:paraId="4804D677" w14:textId="5936EE42" w:rsidR="00827D21" w:rsidRPr="00410DBE" w:rsidRDefault="00410DBE" w:rsidP="00AA2F27">
      <w:pPr>
        <w:ind w:firstLineChars="200" w:firstLine="480"/>
        <w:rPr>
          <w:sz w:val="24"/>
        </w:rPr>
      </w:pPr>
      <w:r>
        <w:rPr>
          <w:rFonts w:hint="eastAsia"/>
          <w:sz w:val="24"/>
        </w:rPr>
        <w:t>开放性</w:t>
      </w:r>
      <w:r>
        <w:rPr>
          <w:rFonts w:hint="eastAsia"/>
          <w:sz w:val="24"/>
        </w:rPr>
        <w:t>API</w:t>
      </w:r>
      <w:r>
        <w:rPr>
          <w:rFonts w:hint="eastAsia"/>
          <w:sz w:val="24"/>
        </w:rPr>
        <w:t>。对外部系统调用此系统进行控制的调度接口，对于外部系统使用本系统的适配器角色支持的接口和实现。</w:t>
      </w:r>
    </w:p>
    <w:p w14:paraId="4D506CEA" w14:textId="74EC8670" w:rsidR="00FD5CD0" w:rsidRDefault="006D79C8">
      <w:pPr>
        <w:pStyle w:val="2"/>
      </w:pPr>
      <w:bookmarkStart w:id="71" w:name="_Toc492766786"/>
      <w:r>
        <w:rPr>
          <w:rFonts w:hint="eastAsia"/>
        </w:rPr>
        <w:t>处理流程和数据流程</w:t>
      </w:r>
      <w:bookmarkEnd w:id="71"/>
    </w:p>
    <w:p w14:paraId="30EE6B5A" w14:textId="7E741072" w:rsidR="006B423B" w:rsidRPr="00EA1C0F" w:rsidRDefault="009E7B1B" w:rsidP="00EA1C0F">
      <w:pPr>
        <w:ind w:firstLineChars="200" w:firstLine="480"/>
        <w:rPr>
          <w:sz w:val="24"/>
        </w:rPr>
      </w:pPr>
      <w:r w:rsidRPr="00EA1C0F">
        <w:rPr>
          <w:rFonts w:hint="eastAsia"/>
          <w:sz w:val="24"/>
        </w:rPr>
        <w:t>参见</w:t>
      </w:r>
      <w:hyperlink w:anchor="_基本数据流程与处理流程" w:history="1">
        <w:r w:rsidRPr="00EA1C0F">
          <w:rPr>
            <w:rStyle w:val="a3"/>
            <w:rFonts w:hint="eastAsia"/>
            <w:sz w:val="24"/>
          </w:rPr>
          <w:t xml:space="preserve">2.1.4. </w:t>
        </w:r>
        <w:r w:rsidRPr="00EA1C0F">
          <w:rPr>
            <w:rStyle w:val="a3"/>
            <w:rFonts w:hint="eastAsia"/>
            <w:sz w:val="24"/>
          </w:rPr>
          <w:t>基本数据流程与处理流程</w:t>
        </w:r>
      </w:hyperlink>
    </w:p>
    <w:p w14:paraId="216F2C3E" w14:textId="389B7720" w:rsidR="00FD5CD0" w:rsidRDefault="006D79C8">
      <w:pPr>
        <w:pStyle w:val="2"/>
      </w:pPr>
      <w:bookmarkStart w:id="72" w:name="_Toc492766787"/>
      <w:r>
        <w:rPr>
          <w:rFonts w:hint="eastAsia"/>
        </w:rPr>
        <w:t>与现有系统比较的优越性</w:t>
      </w:r>
      <w:bookmarkEnd w:id="72"/>
    </w:p>
    <w:p w14:paraId="3F35D287" w14:textId="57B5E6DF" w:rsidR="00FB232F" w:rsidRPr="00FB232F" w:rsidRDefault="00FB232F" w:rsidP="00FB232F">
      <w:pPr>
        <w:ind w:firstLineChars="200" w:firstLine="480"/>
        <w:rPr>
          <w:sz w:val="24"/>
        </w:rPr>
      </w:pPr>
      <w:r w:rsidRPr="00FB232F">
        <w:rPr>
          <w:rFonts w:hint="eastAsia"/>
          <w:sz w:val="24"/>
        </w:rPr>
        <w:t>与现有系统相比，产品的优越性主要体现在：免费、基于服务器</w:t>
      </w:r>
      <w:r w:rsidRPr="00FB232F">
        <w:rPr>
          <w:rFonts w:hint="eastAsia"/>
          <w:sz w:val="24"/>
        </w:rPr>
        <w:t>/</w:t>
      </w:r>
      <w:r w:rsidRPr="00FB232F">
        <w:rPr>
          <w:rFonts w:hint="eastAsia"/>
          <w:sz w:val="24"/>
        </w:rPr>
        <w:t>浏览器（</w:t>
      </w:r>
      <w:r w:rsidRPr="00FB232F">
        <w:rPr>
          <w:rFonts w:hint="eastAsia"/>
          <w:sz w:val="24"/>
        </w:rPr>
        <w:t>B/S</w:t>
      </w:r>
      <w:r w:rsidRPr="00FB232F">
        <w:rPr>
          <w:rFonts w:hint="eastAsia"/>
          <w:sz w:val="24"/>
        </w:rPr>
        <w:t>）结构、系统化集成和系统化调度管理。</w:t>
      </w:r>
    </w:p>
    <w:p w14:paraId="41011B31" w14:textId="77777777" w:rsidR="00FD5CD0" w:rsidRDefault="006D79C8">
      <w:pPr>
        <w:pStyle w:val="2"/>
      </w:pPr>
      <w:bookmarkStart w:id="73" w:name="_Toc492766788"/>
      <w:r>
        <w:rPr>
          <w:rFonts w:hint="eastAsia"/>
        </w:rPr>
        <w:t>采用建议系统可能带来的影响</w:t>
      </w:r>
      <w:bookmarkEnd w:id="73"/>
    </w:p>
    <w:p w14:paraId="627D0A61" w14:textId="232D7ECB" w:rsidR="00FD5CD0" w:rsidRDefault="006D79C8" w:rsidP="002F4030">
      <w:pPr>
        <w:pStyle w:val="3"/>
      </w:pPr>
      <w:r>
        <w:rPr>
          <w:rFonts w:hint="eastAsia"/>
        </w:rPr>
        <w:t>对设备的影响</w:t>
      </w:r>
    </w:p>
    <w:p w14:paraId="2366000C" w14:textId="707F4B38" w:rsidR="008D0B0F" w:rsidRPr="008D0B0F" w:rsidRDefault="008D0B0F" w:rsidP="008D0B0F">
      <w:pPr>
        <w:ind w:firstLineChars="200" w:firstLine="480"/>
        <w:rPr>
          <w:sz w:val="24"/>
        </w:rPr>
      </w:pPr>
      <w:r w:rsidRPr="008D0B0F">
        <w:rPr>
          <w:rFonts w:hint="eastAsia"/>
          <w:sz w:val="24"/>
        </w:rPr>
        <w:t>由于产品拟采用</w:t>
      </w:r>
      <w:r w:rsidRPr="008D0B0F">
        <w:rPr>
          <w:rFonts w:hint="eastAsia"/>
          <w:sz w:val="24"/>
        </w:rPr>
        <w:t>B/S</w:t>
      </w:r>
      <w:r w:rsidRPr="008D0B0F">
        <w:rPr>
          <w:rFonts w:hint="eastAsia"/>
          <w:sz w:val="24"/>
        </w:rPr>
        <w:t>结构，故对于使用产品的用户，不需要要求有性能相对较好的计算机系统、不需要用户对设备的</w:t>
      </w:r>
      <w:r w:rsidRPr="008D0B0F">
        <w:rPr>
          <w:rFonts w:hint="eastAsia"/>
          <w:sz w:val="24"/>
        </w:rPr>
        <w:t>OS</w:t>
      </w:r>
      <w:r w:rsidRPr="008D0B0F">
        <w:rPr>
          <w:rFonts w:hint="eastAsia"/>
          <w:sz w:val="24"/>
        </w:rPr>
        <w:t>进行选择，只需要有能够访问到本</w:t>
      </w:r>
      <w:r w:rsidRPr="008D0B0F">
        <w:rPr>
          <w:rFonts w:hint="eastAsia"/>
          <w:sz w:val="24"/>
        </w:rPr>
        <w:lastRenderedPageBreak/>
        <w:t>项目的浏览器和网络支持即可。</w:t>
      </w:r>
    </w:p>
    <w:p w14:paraId="7204146F" w14:textId="576D2689" w:rsidR="00FD5CD0" w:rsidRDefault="006D79C8" w:rsidP="002F4030">
      <w:pPr>
        <w:pStyle w:val="3"/>
      </w:pPr>
      <w:r>
        <w:rPr>
          <w:rFonts w:hint="eastAsia"/>
        </w:rPr>
        <w:t>对现有软件的影响</w:t>
      </w:r>
    </w:p>
    <w:p w14:paraId="116C2DD0" w14:textId="33A8DFB8" w:rsidR="001C6F69" w:rsidRPr="009736D0" w:rsidRDefault="009736D0" w:rsidP="009736D0">
      <w:pPr>
        <w:ind w:firstLineChars="200" w:firstLine="480"/>
        <w:rPr>
          <w:sz w:val="24"/>
        </w:rPr>
      </w:pPr>
      <w:r w:rsidRPr="009736D0">
        <w:rPr>
          <w:rFonts w:hint="eastAsia"/>
          <w:sz w:val="24"/>
        </w:rPr>
        <w:t>对于互联网中已有的数据分析处理软件，产品作为其</w:t>
      </w:r>
      <w:r w:rsidRPr="009736D0">
        <w:rPr>
          <w:rFonts w:hint="eastAsia"/>
          <w:sz w:val="24"/>
        </w:rPr>
        <w:t>B</w:t>
      </w:r>
      <w:r w:rsidRPr="009736D0">
        <w:rPr>
          <w:sz w:val="24"/>
        </w:rPr>
        <w:t>/S</w:t>
      </w:r>
      <w:r w:rsidRPr="009736D0">
        <w:rPr>
          <w:rFonts w:hint="eastAsia"/>
          <w:sz w:val="24"/>
        </w:rPr>
        <w:t>结构的集成软件，对其会有一定的竞争，</w:t>
      </w:r>
      <w:r>
        <w:rPr>
          <w:rFonts w:hint="eastAsia"/>
          <w:sz w:val="24"/>
        </w:rPr>
        <w:t>会</w:t>
      </w:r>
      <w:r w:rsidRPr="009736D0">
        <w:rPr>
          <w:rFonts w:hint="eastAsia"/>
          <w:sz w:val="24"/>
        </w:rPr>
        <w:t>对其占有率</w:t>
      </w:r>
      <w:r>
        <w:rPr>
          <w:rFonts w:hint="eastAsia"/>
          <w:sz w:val="24"/>
        </w:rPr>
        <w:t>产生</w:t>
      </w:r>
      <w:r w:rsidRPr="009736D0">
        <w:rPr>
          <w:rFonts w:hint="eastAsia"/>
          <w:sz w:val="24"/>
        </w:rPr>
        <w:t>影响。</w:t>
      </w:r>
    </w:p>
    <w:p w14:paraId="2190E76E" w14:textId="0FF3DB60" w:rsidR="00FD5CD0" w:rsidRDefault="006D79C8" w:rsidP="002F4030">
      <w:pPr>
        <w:pStyle w:val="3"/>
      </w:pPr>
      <w:r>
        <w:rPr>
          <w:rFonts w:hint="eastAsia"/>
        </w:rPr>
        <w:t>对用户的影响</w:t>
      </w:r>
    </w:p>
    <w:p w14:paraId="1933B95C" w14:textId="1B573850" w:rsidR="00D56387" w:rsidRPr="00D56387" w:rsidRDefault="00D56387" w:rsidP="00D56387">
      <w:pPr>
        <w:ind w:firstLineChars="200" w:firstLine="480"/>
        <w:rPr>
          <w:sz w:val="24"/>
        </w:rPr>
      </w:pPr>
      <w:r w:rsidRPr="00D56387">
        <w:rPr>
          <w:rFonts w:hint="eastAsia"/>
          <w:sz w:val="24"/>
        </w:rPr>
        <w:t>对于用户而言，产品可以减轻用户在处理数据分析任务时需要学习软件、学习编程以及对数据处理步骤进行互相连接沟通的负担，使用户将注意力转移到更加有价值的数据本身而非对于工具对的使用上，提高其工作的效率，缩短从数据中发现知识、挖掘价值的时间。</w:t>
      </w:r>
    </w:p>
    <w:p w14:paraId="63973C9E" w14:textId="73E0AFA8" w:rsidR="00FD5CD0" w:rsidRDefault="006D79C8" w:rsidP="002F4030">
      <w:pPr>
        <w:pStyle w:val="3"/>
      </w:pPr>
      <w:r>
        <w:rPr>
          <w:rFonts w:hint="eastAsia"/>
        </w:rPr>
        <w:t>对经费支出的影响</w:t>
      </w:r>
    </w:p>
    <w:p w14:paraId="0DBFB227" w14:textId="66D11375" w:rsidR="00D56387" w:rsidRPr="00D56387" w:rsidRDefault="00D56387" w:rsidP="00D56387">
      <w:pPr>
        <w:ind w:firstLineChars="200" w:firstLine="480"/>
        <w:rPr>
          <w:sz w:val="24"/>
        </w:rPr>
      </w:pPr>
      <w:r w:rsidRPr="00D56387">
        <w:rPr>
          <w:rFonts w:hint="eastAsia"/>
          <w:sz w:val="24"/>
        </w:rPr>
        <w:t>本项目为自发的开源项目，基于已有的设备和人员即可进行开发和生产，故对于经费支出没有特别的影响。</w:t>
      </w:r>
    </w:p>
    <w:p w14:paraId="3BFD5E1A" w14:textId="6639F889" w:rsidR="00FD5CD0" w:rsidRDefault="006D79C8">
      <w:pPr>
        <w:pStyle w:val="2"/>
      </w:pPr>
      <w:bookmarkStart w:id="74" w:name="_Toc492766789"/>
      <w:r>
        <w:rPr>
          <w:rFonts w:hint="eastAsia"/>
        </w:rPr>
        <w:t>技术可行性评价</w:t>
      </w:r>
      <w:bookmarkEnd w:id="74"/>
    </w:p>
    <w:p w14:paraId="15909195" w14:textId="1B4793ED" w:rsidR="00BE0829" w:rsidRPr="00621CB1" w:rsidRDefault="00D56387" w:rsidP="00621CB1">
      <w:pPr>
        <w:ind w:firstLineChars="200" w:firstLine="480"/>
        <w:rPr>
          <w:sz w:val="24"/>
        </w:rPr>
      </w:pPr>
      <w:r w:rsidRPr="00621CB1">
        <w:rPr>
          <w:rFonts w:hint="eastAsia"/>
          <w:sz w:val="24"/>
        </w:rPr>
        <w:t>在</w:t>
      </w:r>
      <w:hyperlink w:anchor="_条件、假定和限制" w:history="1">
        <w:r w:rsidRPr="00621CB1">
          <w:rPr>
            <w:rStyle w:val="a3"/>
            <w:sz w:val="24"/>
          </w:rPr>
          <w:t>限制条件</w:t>
        </w:r>
      </w:hyperlink>
      <w:r w:rsidRPr="00621CB1">
        <w:rPr>
          <w:rFonts w:hint="eastAsia"/>
          <w:sz w:val="24"/>
        </w:rPr>
        <w:t>下</w:t>
      </w:r>
      <w:r w:rsidR="00BE0829" w:rsidRPr="00621CB1">
        <w:rPr>
          <w:rFonts w:hint="eastAsia"/>
          <w:sz w:val="24"/>
        </w:rPr>
        <w:t>，利用已有的技术</w:t>
      </w:r>
      <w:r w:rsidRPr="00621CB1">
        <w:rPr>
          <w:rFonts w:hint="eastAsia"/>
          <w:sz w:val="24"/>
        </w:rPr>
        <w:t>，</w:t>
      </w:r>
      <w:hyperlink w:anchor="_产品功能" w:history="1">
        <w:r w:rsidRPr="00621CB1">
          <w:rPr>
            <w:rStyle w:val="a3"/>
            <w:rFonts w:hint="eastAsia"/>
            <w:sz w:val="24"/>
          </w:rPr>
          <w:t>功能目标</w:t>
        </w:r>
      </w:hyperlink>
      <w:r w:rsidRPr="00621CB1">
        <w:rPr>
          <w:rFonts w:hint="eastAsia"/>
          <w:sz w:val="24"/>
        </w:rPr>
        <w:t>基本能够完成，但是</w:t>
      </w:r>
      <w:r w:rsidR="00BE0829" w:rsidRPr="00621CB1">
        <w:rPr>
          <w:rFonts w:hint="eastAsia"/>
          <w:sz w:val="24"/>
        </w:rPr>
        <w:t>存在几个需要注意的环节。一是，在最低限制条件下，系统将会承担比较大的负荷，可能导致系统运行缓慢，在实际设计开发环节中，应当加强资源调度的控制和性能优化处理。二是，对于实际的数据源，可能存在多种多样的数据形式，也存在各种各样的数据异常，使得数据的预处理工作变得比较复杂。</w:t>
      </w:r>
    </w:p>
    <w:p w14:paraId="59009FF8" w14:textId="71FDC330" w:rsidR="00D56387" w:rsidRPr="00621CB1" w:rsidRDefault="00BE0829" w:rsidP="00621CB1">
      <w:pPr>
        <w:ind w:firstLineChars="200" w:firstLine="480"/>
        <w:rPr>
          <w:sz w:val="24"/>
        </w:rPr>
      </w:pPr>
      <w:r w:rsidRPr="00621CB1">
        <w:rPr>
          <w:rFonts w:hint="eastAsia"/>
          <w:sz w:val="24"/>
        </w:rPr>
        <w:t>要较好地处理系统性能的瓶颈</w:t>
      </w:r>
      <w:r w:rsidR="00290082" w:rsidRPr="00621CB1">
        <w:rPr>
          <w:rFonts w:hint="eastAsia"/>
          <w:sz w:val="24"/>
        </w:rPr>
        <w:t>问题，一方面尽可能地提升生产系统的资源配备，一方面在开发时需要选择更有经验的开发人员。要处理好数据源多种结构的问题，一方面需要把数据源支持接口设计得尽可能地可扩展，另一方面，对于数据源要有一个基础的结构要求而不能使得输入的数据源过于零散。</w:t>
      </w:r>
    </w:p>
    <w:p w14:paraId="2F360FD6" w14:textId="048B1C9A" w:rsidR="00621CB1" w:rsidRDefault="00621CB1" w:rsidP="00621CB1">
      <w:pPr>
        <w:ind w:firstLineChars="200" w:firstLine="480"/>
        <w:rPr>
          <w:sz w:val="24"/>
        </w:rPr>
      </w:pPr>
      <w:r w:rsidRPr="00621CB1">
        <w:rPr>
          <w:rFonts w:hint="eastAsia"/>
          <w:sz w:val="24"/>
        </w:rPr>
        <w:t>综上所述，在规定的期限内，大体能够完成整个系统的功能，但是在系统测试和缺陷修补上，可能会存在一些不足。</w:t>
      </w:r>
    </w:p>
    <w:p w14:paraId="67D4F9B7" w14:textId="4EA82E42" w:rsidR="004C2C9E" w:rsidRDefault="004C2C9E">
      <w:pPr>
        <w:widowControl/>
        <w:jc w:val="left"/>
        <w:rPr>
          <w:sz w:val="24"/>
        </w:rPr>
      </w:pPr>
      <w:r>
        <w:rPr>
          <w:sz w:val="24"/>
        </w:rPr>
        <w:br w:type="page"/>
      </w:r>
    </w:p>
    <w:p w14:paraId="2B148C09" w14:textId="77777777" w:rsidR="00FD5CD0" w:rsidRDefault="006D79C8">
      <w:pPr>
        <w:pStyle w:val="1"/>
      </w:pPr>
      <w:bookmarkStart w:id="75" w:name="_Toc492766790"/>
      <w:r>
        <w:rPr>
          <w:rFonts w:hint="eastAsia"/>
        </w:rPr>
        <w:lastRenderedPageBreak/>
        <w:t>所建议系统经济可行性分析</w:t>
      </w:r>
      <w:bookmarkEnd w:id="75"/>
    </w:p>
    <w:p w14:paraId="4E4CF482" w14:textId="77777777" w:rsidR="00FD5CD0" w:rsidRDefault="006D79C8">
      <w:pPr>
        <w:pStyle w:val="2"/>
      </w:pPr>
      <w:bookmarkStart w:id="76" w:name="_Toc492766791"/>
      <w:r>
        <w:rPr>
          <w:rFonts w:hint="eastAsia"/>
        </w:rPr>
        <w:t>支出</w:t>
      </w:r>
      <w:bookmarkEnd w:id="76"/>
    </w:p>
    <w:p w14:paraId="794D04C0" w14:textId="70B91FB6" w:rsidR="00FD5CD0" w:rsidRDefault="006D79C8" w:rsidP="00CD0B08">
      <w:pPr>
        <w:pStyle w:val="3"/>
      </w:pPr>
      <w:r w:rsidRPr="00CD0B08">
        <w:rPr>
          <w:rFonts w:hint="eastAsia"/>
        </w:rPr>
        <w:t>基建投资</w:t>
      </w:r>
    </w:p>
    <w:tbl>
      <w:tblPr>
        <w:tblStyle w:val="af"/>
        <w:tblW w:w="0" w:type="auto"/>
        <w:tblLook w:val="04A0" w:firstRow="1" w:lastRow="0" w:firstColumn="1" w:lastColumn="0" w:noHBand="0" w:noVBand="1"/>
      </w:tblPr>
      <w:tblGrid>
        <w:gridCol w:w="1670"/>
        <w:gridCol w:w="1669"/>
        <w:gridCol w:w="1669"/>
        <w:gridCol w:w="1669"/>
        <w:gridCol w:w="1619"/>
      </w:tblGrid>
      <w:tr w:rsidR="00621CB1" w:rsidRPr="00AA55CE" w14:paraId="38B450C3" w14:textId="465F5327" w:rsidTr="00621CB1">
        <w:tc>
          <w:tcPr>
            <w:tcW w:w="1670" w:type="dxa"/>
            <w:vAlign w:val="center"/>
          </w:tcPr>
          <w:p w14:paraId="02DDEE21" w14:textId="364911D2" w:rsidR="00621CB1" w:rsidRPr="00AA55CE" w:rsidRDefault="00621CB1" w:rsidP="00621CB1">
            <w:pPr>
              <w:rPr>
                <w:b/>
                <w:sz w:val="24"/>
              </w:rPr>
            </w:pPr>
            <w:r w:rsidRPr="00AA55CE">
              <w:rPr>
                <w:rFonts w:hint="eastAsia"/>
                <w:b/>
                <w:sz w:val="24"/>
              </w:rPr>
              <w:t>项目</w:t>
            </w:r>
          </w:p>
        </w:tc>
        <w:tc>
          <w:tcPr>
            <w:tcW w:w="1669" w:type="dxa"/>
            <w:vAlign w:val="center"/>
          </w:tcPr>
          <w:p w14:paraId="170519D2" w14:textId="4E9BB883" w:rsidR="00621CB1" w:rsidRPr="00AA55CE" w:rsidRDefault="00621CB1" w:rsidP="00621CB1">
            <w:pPr>
              <w:rPr>
                <w:b/>
                <w:sz w:val="24"/>
              </w:rPr>
            </w:pPr>
            <w:r w:rsidRPr="00AA55CE">
              <w:rPr>
                <w:rFonts w:hint="eastAsia"/>
                <w:b/>
                <w:sz w:val="24"/>
              </w:rPr>
              <w:t>单价（￥）</w:t>
            </w:r>
          </w:p>
        </w:tc>
        <w:tc>
          <w:tcPr>
            <w:tcW w:w="1669" w:type="dxa"/>
            <w:vAlign w:val="center"/>
          </w:tcPr>
          <w:p w14:paraId="39BC38C0" w14:textId="4689DF29" w:rsidR="00621CB1" w:rsidRPr="00AA55CE" w:rsidRDefault="00621CB1" w:rsidP="00621CB1">
            <w:pPr>
              <w:rPr>
                <w:b/>
                <w:sz w:val="24"/>
              </w:rPr>
            </w:pPr>
            <w:r w:rsidRPr="00AA55CE">
              <w:rPr>
                <w:rFonts w:hint="eastAsia"/>
                <w:b/>
                <w:sz w:val="24"/>
              </w:rPr>
              <w:t>数量</w:t>
            </w:r>
          </w:p>
        </w:tc>
        <w:tc>
          <w:tcPr>
            <w:tcW w:w="1669" w:type="dxa"/>
            <w:vAlign w:val="center"/>
          </w:tcPr>
          <w:p w14:paraId="04D9F5B8" w14:textId="4C5820F7" w:rsidR="00621CB1" w:rsidRPr="00AA55CE" w:rsidRDefault="00621CB1" w:rsidP="00621CB1">
            <w:pPr>
              <w:rPr>
                <w:b/>
                <w:sz w:val="24"/>
              </w:rPr>
            </w:pPr>
            <w:r w:rsidRPr="00AA55CE">
              <w:rPr>
                <w:rFonts w:hint="eastAsia"/>
                <w:b/>
                <w:sz w:val="24"/>
              </w:rPr>
              <w:t>小计（￥）</w:t>
            </w:r>
          </w:p>
        </w:tc>
        <w:tc>
          <w:tcPr>
            <w:tcW w:w="1619" w:type="dxa"/>
            <w:vAlign w:val="center"/>
          </w:tcPr>
          <w:p w14:paraId="5205EC56" w14:textId="5DEC8D4F" w:rsidR="00621CB1" w:rsidRPr="00AA55CE" w:rsidRDefault="00621CB1" w:rsidP="00621CB1">
            <w:pPr>
              <w:rPr>
                <w:b/>
                <w:sz w:val="24"/>
              </w:rPr>
            </w:pPr>
            <w:r w:rsidRPr="00AA55CE">
              <w:rPr>
                <w:rFonts w:hint="eastAsia"/>
                <w:b/>
                <w:sz w:val="24"/>
              </w:rPr>
              <w:t>备注</w:t>
            </w:r>
          </w:p>
        </w:tc>
      </w:tr>
      <w:tr w:rsidR="00621CB1" w:rsidRPr="00AA55CE" w14:paraId="523BDAFA" w14:textId="77777777" w:rsidTr="00621CB1">
        <w:tc>
          <w:tcPr>
            <w:tcW w:w="1670" w:type="dxa"/>
            <w:vAlign w:val="center"/>
          </w:tcPr>
          <w:p w14:paraId="3CC0942A" w14:textId="0582CF04" w:rsidR="00621CB1" w:rsidRPr="00AA55CE" w:rsidRDefault="00621CB1" w:rsidP="00621CB1">
            <w:pPr>
              <w:rPr>
                <w:sz w:val="24"/>
              </w:rPr>
            </w:pPr>
            <w:r w:rsidRPr="00AA55CE">
              <w:rPr>
                <w:rFonts w:hint="eastAsia"/>
                <w:sz w:val="24"/>
              </w:rPr>
              <w:t>生产服务器</w:t>
            </w:r>
          </w:p>
        </w:tc>
        <w:tc>
          <w:tcPr>
            <w:tcW w:w="1669" w:type="dxa"/>
            <w:vAlign w:val="center"/>
          </w:tcPr>
          <w:p w14:paraId="4300D803" w14:textId="3A33C2C7" w:rsidR="00621CB1" w:rsidRPr="00AA55CE" w:rsidRDefault="00621CB1" w:rsidP="00621CB1">
            <w:pPr>
              <w:rPr>
                <w:sz w:val="24"/>
              </w:rPr>
            </w:pPr>
            <w:r w:rsidRPr="00AA55CE">
              <w:rPr>
                <w:rFonts w:hint="eastAsia"/>
                <w:sz w:val="24"/>
              </w:rPr>
              <w:t>15</w:t>
            </w:r>
            <w:r w:rsidR="009B04D3" w:rsidRPr="00AA55CE">
              <w:rPr>
                <w:rFonts w:hint="eastAsia"/>
                <w:sz w:val="24"/>
              </w:rPr>
              <w:t>/</w:t>
            </w:r>
            <w:r w:rsidR="009B04D3" w:rsidRPr="00AA55CE">
              <w:rPr>
                <w:rFonts w:hint="eastAsia"/>
                <w:sz w:val="24"/>
              </w:rPr>
              <w:t>月</w:t>
            </w:r>
          </w:p>
        </w:tc>
        <w:tc>
          <w:tcPr>
            <w:tcW w:w="1669" w:type="dxa"/>
            <w:vAlign w:val="center"/>
          </w:tcPr>
          <w:p w14:paraId="126BD33E" w14:textId="2E3F5AC0" w:rsidR="00621CB1" w:rsidRPr="00AA55CE" w:rsidRDefault="004C706D" w:rsidP="00621CB1">
            <w:pPr>
              <w:rPr>
                <w:sz w:val="24"/>
              </w:rPr>
            </w:pPr>
            <w:r w:rsidRPr="00AA55CE">
              <w:rPr>
                <w:sz w:val="24"/>
              </w:rPr>
              <w:t>12</w:t>
            </w:r>
            <w:r w:rsidR="00BD66E8" w:rsidRPr="00AA55CE">
              <w:rPr>
                <w:rFonts w:hint="eastAsia"/>
                <w:sz w:val="24"/>
              </w:rPr>
              <w:t>台</w:t>
            </w:r>
          </w:p>
        </w:tc>
        <w:tc>
          <w:tcPr>
            <w:tcW w:w="1669" w:type="dxa"/>
            <w:vAlign w:val="center"/>
          </w:tcPr>
          <w:p w14:paraId="4D93B76E" w14:textId="76715DE5" w:rsidR="00621CB1" w:rsidRPr="00AA55CE" w:rsidRDefault="004C706D" w:rsidP="00621CB1">
            <w:pPr>
              <w:rPr>
                <w:sz w:val="24"/>
              </w:rPr>
            </w:pPr>
            <w:r w:rsidRPr="00AA55CE">
              <w:rPr>
                <w:sz w:val="24"/>
              </w:rPr>
              <w:t>180</w:t>
            </w:r>
          </w:p>
        </w:tc>
        <w:tc>
          <w:tcPr>
            <w:tcW w:w="1619" w:type="dxa"/>
            <w:vAlign w:val="center"/>
          </w:tcPr>
          <w:p w14:paraId="36F0E2DC" w14:textId="77ED8D47" w:rsidR="00621CB1" w:rsidRPr="00AA55CE" w:rsidRDefault="00621CB1" w:rsidP="00621CB1">
            <w:pPr>
              <w:rPr>
                <w:sz w:val="24"/>
              </w:rPr>
            </w:pPr>
            <w:r w:rsidRPr="00AA55CE">
              <w:rPr>
                <w:rFonts w:hint="eastAsia"/>
                <w:sz w:val="24"/>
              </w:rPr>
              <w:t>在已有系统中已存在</w:t>
            </w:r>
          </w:p>
        </w:tc>
      </w:tr>
      <w:tr w:rsidR="00621CB1" w:rsidRPr="00AA55CE" w14:paraId="5C39AF75" w14:textId="77777777" w:rsidTr="00621CB1">
        <w:tc>
          <w:tcPr>
            <w:tcW w:w="1670" w:type="dxa"/>
            <w:vAlign w:val="center"/>
          </w:tcPr>
          <w:p w14:paraId="36DFC873" w14:textId="6C8F181C" w:rsidR="00621CB1" w:rsidRPr="00AA55CE" w:rsidRDefault="006C3320" w:rsidP="00621CB1">
            <w:pPr>
              <w:rPr>
                <w:b/>
                <w:sz w:val="24"/>
              </w:rPr>
            </w:pPr>
            <w:r w:rsidRPr="00AA55CE">
              <w:rPr>
                <w:rFonts w:hint="eastAsia"/>
                <w:b/>
                <w:sz w:val="24"/>
              </w:rPr>
              <w:t>总计</w:t>
            </w:r>
          </w:p>
        </w:tc>
        <w:tc>
          <w:tcPr>
            <w:tcW w:w="1669" w:type="dxa"/>
            <w:vAlign w:val="center"/>
          </w:tcPr>
          <w:p w14:paraId="4219C51C" w14:textId="2A3C45BC" w:rsidR="00621CB1" w:rsidRPr="00AA55CE" w:rsidRDefault="00621CB1" w:rsidP="00621CB1">
            <w:pPr>
              <w:rPr>
                <w:b/>
                <w:sz w:val="24"/>
              </w:rPr>
            </w:pPr>
            <w:r w:rsidRPr="00AA55CE">
              <w:rPr>
                <w:rFonts w:hint="eastAsia"/>
                <w:b/>
                <w:sz w:val="24"/>
              </w:rPr>
              <w:t>--</w:t>
            </w:r>
          </w:p>
        </w:tc>
        <w:tc>
          <w:tcPr>
            <w:tcW w:w="1669" w:type="dxa"/>
            <w:vAlign w:val="center"/>
          </w:tcPr>
          <w:p w14:paraId="71AB9B23" w14:textId="615F706F" w:rsidR="00621CB1" w:rsidRPr="00AA55CE" w:rsidRDefault="00031BE2" w:rsidP="00621CB1">
            <w:pPr>
              <w:rPr>
                <w:b/>
                <w:sz w:val="24"/>
              </w:rPr>
            </w:pPr>
            <w:r w:rsidRPr="00AA55CE">
              <w:rPr>
                <w:rFonts w:hint="eastAsia"/>
                <w:b/>
                <w:sz w:val="24"/>
              </w:rPr>
              <w:t>--</w:t>
            </w:r>
          </w:p>
        </w:tc>
        <w:tc>
          <w:tcPr>
            <w:tcW w:w="1669" w:type="dxa"/>
            <w:vAlign w:val="center"/>
          </w:tcPr>
          <w:p w14:paraId="5F6B70FE" w14:textId="00303F95" w:rsidR="00621CB1" w:rsidRPr="00AA55CE" w:rsidRDefault="006C3320" w:rsidP="00621CB1">
            <w:pPr>
              <w:rPr>
                <w:b/>
                <w:sz w:val="24"/>
              </w:rPr>
            </w:pPr>
            <w:r w:rsidRPr="00AA55CE">
              <w:rPr>
                <w:b/>
                <w:sz w:val="24"/>
              </w:rPr>
              <w:t>180</w:t>
            </w:r>
          </w:p>
        </w:tc>
        <w:tc>
          <w:tcPr>
            <w:tcW w:w="1619" w:type="dxa"/>
            <w:vAlign w:val="center"/>
          </w:tcPr>
          <w:p w14:paraId="37DAB40A" w14:textId="67FCCDA3" w:rsidR="00621CB1" w:rsidRPr="00AA55CE" w:rsidRDefault="00621CB1" w:rsidP="00621CB1">
            <w:pPr>
              <w:rPr>
                <w:b/>
                <w:sz w:val="24"/>
              </w:rPr>
            </w:pPr>
            <w:r w:rsidRPr="00AA55CE">
              <w:rPr>
                <w:rFonts w:hint="eastAsia"/>
                <w:b/>
                <w:sz w:val="24"/>
              </w:rPr>
              <w:t>-</w:t>
            </w:r>
            <w:r w:rsidR="009B04D3" w:rsidRPr="00AA55CE">
              <w:rPr>
                <w:rFonts w:hint="eastAsia"/>
                <w:b/>
                <w:sz w:val="24"/>
              </w:rPr>
              <w:t>-</w:t>
            </w:r>
          </w:p>
        </w:tc>
      </w:tr>
    </w:tbl>
    <w:p w14:paraId="09028BCC" w14:textId="77777777" w:rsidR="00621CB1" w:rsidRPr="00621CB1" w:rsidRDefault="00621CB1" w:rsidP="00621CB1"/>
    <w:p w14:paraId="1ABC3EAD" w14:textId="11D564DF" w:rsidR="00FD5CD0" w:rsidRDefault="006D79C8" w:rsidP="00CD0B08">
      <w:pPr>
        <w:pStyle w:val="3"/>
      </w:pPr>
      <w:r w:rsidRPr="00CD0B08">
        <w:rPr>
          <w:rFonts w:hint="eastAsia"/>
        </w:rPr>
        <w:t>其他一次性支出</w:t>
      </w:r>
    </w:p>
    <w:tbl>
      <w:tblPr>
        <w:tblStyle w:val="af"/>
        <w:tblW w:w="0" w:type="auto"/>
        <w:tblLook w:val="04A0" w:firstRow="1" w:lastRow="0" w:firstColumn="1" w:lastColumn="0" w:noHBand="0" w:noVBand="1"/>
      </w:tblPr>
      <w:tblGrid>
        <w:gridCol w:w="1670"/>
        <w:gridCol w:w="1669"/>
        <w:gridCol w:w="1669"/>
        <w:gridCol w:w="1669"/>
        <w:gridCol w:w="1619"/>
      </w:tblGrid>
      <w:tr w:rsidR="00453686" w:rsidRPr="00AA55CE" w14:paraId="47A27F48" w14:textId="77777777" w:rsidTr="00754BE1">
        <w:tc>
          <w:tcPr>
            <w:tcW w:w="1670" w:type="dxa"/>
            <w:vAlign w:val="center"/>
          </w:tcPr>
          <w:p w14:paraId="351F9B83" w14:textId="77777777" w:rsidR="00453686" w:rsidRPr="00AA55CE" w:rsidRDefault="00453686" w:rsidP="00754BE1">
            <w:pPr>
              <w:rPr>
                <w:b/>
                <w:sz w:val="24"/>
              </w:rPr>
            </w:pPr>
            <w:r w:rsidRPr="00AA55CE">
              <w:rPr>
                <w:rFonts w:hint="eastAsia"/>
                <w:b/>
                <w:sz w:val="24"/>
              </w:rPr>
              <w:t>项目</w:t>
            </w:r>
          </w:p>
        </w:tc>
        <w:tc>
          <w:tcPr>
            <w:tcW w:w="1669" w:type="dxa"/>
            <w:vAlign w:val="center"/>
          </w:tcPr>
          <w:p w14:paraId="189DC556" w14:textId="77777777" w:rsidR="00453686" w:rsidRPr="00AA55CE" w:rsidRDefault="00453686" w:rsidP="00754BE1">
            <w:pPr>
              <w:rPr>
                <w:b/>
                <w:sz w:val="24"/>
              </w:rPr>
            </w:pPr>
            <w:r w:rsidRPr="00AA55CE">
              <w:rPr>
                <w:rFonts w:hint="eastAsia"/>
                <w:b/>
                <w:sz w:val="24"/>
              </w:rPr>
              <w:t>单价（￥）</w:t>
            </w:r>
          </w:p>
        </w:tc>
        <w:tc>
          <w:tcPr>
            <w:tcW w:w="1669" w:type="dxa"/>
            <w:vAlign w:val="center"/>
          </w:tcPr>
          <w:p w14:paraId="77A8386D" w14:textId="77777777" w:rsidR="00453686" w:rsidRPr="00AA55CE" w:rsidRDefault="00453686" w:rsidP="00754BE1">
            <w:pPr>
              <w:rPr>
                <w:b/>
                <w:sz w:val="24"/>
              </w:rPr>
            </w:pPr>
            <w:r w:rsidRPr="00AA55CE">
              <w:rPr>
                <w:rFonts w:hint="eastAsia"/>
                <w:b/>
                <w:sz w:val="24"/>
              </w:rPr>
              <w:t>数量</w:t>
            </w:r>
          </w:p>
        </w:tc>
        <w:tc>
          <w:tcPr>
            <w:tcW w:w="1669" w:type="dxa"/>
            <w:vAlign w:val="center"/>
          </w:tcPr>
          <w:p w14:paraId="0B8992AE" w14:textId="77777777" w:rsidR="00453686" w:rsidRPr="00AA55CE" w:rsidRDefault="00453686" w:rsidP="00754BE1">
            <w:pPr>
              <w:rPr>
                <w:b/>
                <w:sz w:val="24"/>
              </w:rPr>
            </w:pPr>
            <w:r w:rsidRPr="00AA55CE">
              <w:rPr>
                <w:rFonts w:hint="eastAsia"/>
                <w:b/>
                <w:sz w:val="24"/>
              </w:rPr>
              <w:t>小计（￥）</w:t>
            </w:r>
          </w:p>
        </w:tc>
        <w:tc>
          <w:tcPr>
            <w:tcW w:w="1619" w:type="dxa"/>
            <w:vAlign w:val="center"/>
          </w:tcPr>
          <w:p w14:paraId="37CCD209" w14:textId="77777777" w:rsidR="00453686" w:rsidRPr="00AA55CE" w:rsidRDefault="00453686" w:rsidP="00754BE1">
            <w:pPr>
              <w:rPr>
                <w:b/>
                <w:sz w:val="24"/>
              </w:rPr>
            </w:pPr>
            <w:r w:rsidRPr="00AA55CE">
              <w:rPr>
                <w:rFonts w:hint="eastAsia"/>
                <w:b/>
                <w:sz w:val="24"/>
              </w:rPr>
              <w:t>备注</w:t>
            </w:r>
          </w:p>
        </w:tc>
      </w:tr>
      <w:tr w:rsidR="00453686" w:rsidRPr="00AA55CE" w14:paraId="5F870E38" w14:textId="77777777" w:rsidTr="00754BE1">
        <w:tc>
          <w:tcPr>
            <w:tcW w:w="1670" w:type="dxa"/>
            <w:vAlign w:val="center"/>
          </w:tcPr>
          <w:p w14:paraId="3FF9C918" w14:textId="0C424178" w:rsidR="00453686" w:rsidRPr="00AA55CE" w:rsidRDefault="00453686" w:rsidP="00754BE1">
            <w:pPr>
              <w:rPr>
                <w:sz w:val="24"/>
              </w:rPr>
            </w:pPr>
            <w:r w:rsidRPr="00AA55CE">
              <w:rPr>
                <w:rFonts w:hint="eastAsia"/>
                <w:sz w:val="24"/>
              </w:rPr>
              <w:t>暂无</w:t>
            </w:r>
          </w:p>
        </w:tc>
        <w:tc>
          <w:tcPr>
            <w:tcW w:w="1669" w:type="dxa"/>
            <w:vAlign w:val="center"/>
          </w:tcPr>
          <w:p w14:paraId="6CA472AF" w14:textId="5D5342F1" w:rsidR="00453686" w:rsidRPr="00AA55CE" w:rsidRDefault="00453686" w:rsidP="00754BE1">
            <w:pPr>
              <w:rPr>
                <w:sz w:val="24"/>
              </w:rPr>
            </w:pPr>
            <w:r w:rsidRPr="00AA55CE">
              <w:rPr>
                <w:rFonts w:hint="eastAsia"/>
                <w:sz w:val="24"/>
              </w:rPr>
              <w:t>--</w:t>
            </w:r>
          </w:p>
        </w:tc>
        <w:tc>
          <w:tcPr>
            <w:tcW w:w="1669" w:type="dxa"/>
            <w:vAlign w:val="center"/>
          </w:tcPr>
          <w:p w14:paraId="7BD0A306" w14:textId="7DA38800" w:rsidR="00453686" w:rsidRPr="00AA55CE" w:rsidRDefault="00453686" w:rsidP="00754BE1">
            <w:pPr>
              <w:rPr>
                <w:sz w:val="24"/>
              </w:rPr>
            </w:pPr>
            <w:r w:rsidRPr="00AA55CE">
              <w:rPr>
                <w:rFonts w:hint="eastAsia"/>
                <w:sz w:val="24"/>
              </w:rPr>
              <w:t>--</w:t>
            </w:r>
          </w:p>
        </w:tc>
        <w:tc>
          <w:tcPr>
            <w:tcW w:w="1669" w:type="dxa"/>
            <w:vAlign w:val="center"/>
          </w:tcPr>
          <w:p w14:paraId="0E0B1C56" w14:textId="77BD6D3C" w:rsidR="00453686" w:rsidRPr="00AA55CE" w:rsidRDefault="00453686" w:rsidP="00754BE1">
            <w:pPr>
              <w:rPr>
                <w:sz w:val="24"/>
              </w:rPr>
            </w:pPr>
            <w:r w:rsidRPr="00AA55CE">
              <w:rPr>
                <w:rFonts w:hint="eastAsia"/>
                <w:sz w:val="24"/>
              </w:rPr>
              <w:t>--</w:t>
            </w:r>
          </w:p>
        </w:tc>
        <w:tc>
          <w:tcPr>
            <w:tcW w:w="1619" w:type="dxa"/>
            <w:vAlign w:val="center"/>
          </w:tcPr>
          <w:p w14:paraId="5B4ACC28" w14:textId="58B6D788" w:rsidR="00453686" w:rsidRPr="00AA55CE" w:rsidRDefault="00453686" w:rsidP="00754BE1">
            <w:pPr>
              <w:rPr>
                <w:sz w:val="24"/>
              </w:rPr>
            </w:pPr>
            <w:r w:rsidRPr="00AA55CE">
              <w:rPr>
                <w:rFonts w:hint="eastAsia"/>
                <w:sz w:val="24"/>
              </w:rPr>
              <w:t>--</w:t>
            </w:r>
          </w:p>
        </w:tc>
      </w:tr>
      <w:tr w:rsidR="00453686" w:rsidRPr="00AA55CE" w14:paraId="2EE00AE3" w14:textId="77777777" w:rsidTr="00754BE1">
        <w:tc>
          <w:tcPr>
            <w:tcW w:w="1670" w:type="dxa"/>
            <w:vAlign w:val="center"/>
          </w:tcPr>
          <w:p w14:paraId="5B396591" w14:textId="77777777" w:rsidR="00453686" w:rsidRPr="00AA55CE" w:rsidRDefault="00453686" w:rsidP="00754BE1">
            <w:pPr>
              <w:rPr>
                <w:b/>
                <w:sz w:val="24"/>
              </w:rPr>
            </w:pPr>
            <w:r w:rsidRPr="00AA55CE">
              <w:rPr>
                <w:rFonts w:hint="eastAsia"/>
                <w:b/>
                <w:sz w:val="24"/>
              </w:rPr>
              <w:t>总计</w:t>
            </w:r>
          </w:p>
        </w:tc>
        <w:tc>
          <w:tcPr>
            <w:tcW w:w="1669" w:type="dxa"/>
            <w:vAlign w:val="center"/>
          </w:tcPr>
          <w:p w14:paraId="43FA42BE" w14:textId="77777777" w:rsidR="00453686" w:rsidRPr="00AA55CE" w:rsidRDefault="00453686" w:rsidP="00754BE1">
            <w:pPr>
              <w:rPr>
                <w:b/>
                <w:sz w:val="24"/>
              </w:rPr>
            </w:pPr>
            <w:r w:rsidRPr="00AA55CE">
              <w:rPr>
                <w:rFonts w:hint="eastAsia"/>
                <w:b/>
                <w:sz w:val="24"/>
              </w:rPr>
              <w:t>--</w:t>
            </w:r>
          </w:p>
        </w:tc>
        <w:tc>
          <w:tcPr>
            <w:tcW w:w="1669" w:type="dxa"/>
            <w:vAlign w:val="center"/>
          </w:tcPr>
          <w:p w14:paraId="72DF4F68" w14:textId="77777777" w:rsidR="00453686" w:rsidRPr="00AA55CE" w:rsidRDefault="00453686" w:rsidP="00754BE1">
            <w:pPr>
              <w:rPr>
                <w:b/>
                <w:sz w:val="24"/>
              </w:rPr>
            </w:pPr>
            <w:r w:rsidRPr="00AA55CE">
              <w:rPr>
                <w:rFonts w:hint="eastAsia"/>
                <w:b/>
                <w:sz w:val="24"/>
              </w:rPr>
              <w:t>--</w:t>
            </w:r>
          </w:p>
        </w:tc>
        <w:tc>
          <w:tcPr>
            <w:tcW w:w="1669" w:type="dxa"/>
            <w:vAlign w:val="center"/>
          </w:tcPr>
          <w:p w14:paraId="7BF6478E" w14:textId="65F03918" w:rsidR="00453686" w:rsidRPr="00AA55CE" w:rsidRDefault="00453686" w:rsidP="00754BE1">
            <w:pPr>
              <w:rPr>
                <w:b/>
                <w:sz w:val="24"/>
              </w:rPr>
            </w:pPr>
            <w:r w:rsidRPr="00AA55CE">
              <w:rPr>
                <w:rFonts w:hint="eastAsia"/>
                <w:b/>
                <w:sz w:val="24"/>
              </w:rPr>
              <w:t>--</w:t>
            </w:r>
          </w:p>
        </w:tc>
        <w:tc>
          <w:tcPr>
            <w:tcW w:w="1619" w:type="dxa"/>
            <w:vAlign w:val="center"/>
          </w:tcPr>
          <w:p w14:paraId="32241FAD" w14:textId="77777777" w:rsidR="00453686" w:rsidRPr="00AA55CE" w:rsidRDefault="00453686" w:rsidP="00754BE1">
            <w:pPr>
              <w:rPr>
                <w:b/>
                <w:sz w:val="24"/>
              </w:rPr>
            </w:pPr>
            <w:r w:rsidRPr="00AA55CE">
              <w:rPr>
                <w:rFonts w:hint="eastAsia"/>
                <w:b/>
                <w:sz w:val="24"/>
              </w:rPr>
              <w:t>--</w:t>
            </w:r>
          </w:p>
        </w:tc>
      </w:tr>
    </w:tbl>
    <w:p w14:paraId="42BD2F51" w14:textId="1FD5E92A" w:rsidR="00FD5CD0" w:rsidRDefault="006D79C8" w:rsidP="00CD0B08">
      <w:pPr>
        <w:pStyle w:val="3"/>
      </w:pPr>
      <w:r w:rsidRPr="00CD0B08">
        <w:rPr>
          <w:rFonts w:hint="eastAsia"/>
        </w:rPr>
        <w:t>经常性支出</w:t>
      </w:r>
    </w:p>
    <w:tbl>
      <w:tblPr>
        <w:tblStyle w:val="af"/>
        <w:tblW w:w="0" w:type="auto"/>
        <w:tblLook w:val="04A0" w:firstRow="1" w:lastRow="0" w:firstColumn="1" w:lastColumn="0" w:noHBand="0" w:noVBand="1"/>
      </w:tblPr>
      <w:tblGrid>
        <w:gridCol w:w="1670"/>
        <w:gridCol w:w="1669"/>
        <w:gridCol w:w="1669"/>
        <w:gridCol w:w="1669"/>
        <w:gridCol w:w="1619"/>
      </w:tblGrid>
      <w:tr w:rsidR="00453686" w:rsidRPr="00AA55CE" w14:paraId="17423929" w14:textId="77777777" w:rsidTr="00754BE1">
        <w:tc>
          <w:tcPr>
            <w:tcW w:w="1670" w:type="dxa"/>
            <w:vAlign w:val="center"/>
          </w:tcPr>
          <w:p w14:paraId="344BAC5F" w14:textId="77777777" w:rsidR="00453686" w:rsidRPr="00AA55CE" w:rsidRDefault="00453686" w:rsidP="00453686">
            <w:pPr>
              <w:jc w:val="left"/>
              <w:rPr>
                <w:b/>
                <w:sz w:val="24"/>
              </w:rPr>
            </w:pPr>
            <w:r w:rsidRPr="00AA55CE">
              <w:rPr>
                <w:rFonts w:hint="eastAsia"/>
                <w:b/>
                <w:sz w:val="24"/>
              </w:rPr>
              <w:t>项目</w:t>
            </w:r>
          </w:p>
        </w:tc>
        <w:tc>
          <w:tcPr>
            <w:tcW w:w="1669" w:type="dxa"/>
            <w:vAlign w:val="center"/>
          </w:tcPr>
          <w:p w14:paraId="5620914D" w14:textId="77777777" w:rsidR="00453686" w:rsidRPr="00AA55CE" w:rsidRDefault="00453686" w:rsidP="00453686">
            <w:pPr>
              <w:jc w:val="left"/>
              <w:rPr>
                <w:b/>
                <w:sz w:val="24"/>
              </w:rPr>
            </w:pPr>
            <w:r w:rsidRPr="00AA55CE">
              <w:rPr>
                <w:rFonts w:hint="eastAsia"/>
                <w:b/>
                <w:sz w:val="24"/>
              </w:rPr>
              <w:t>单价（￥）</w:t>
            </w:r>
          </w:p>
        </w:tc>
        <w:tc>
          <w:tcPr>
            <w:tcW w:w="1669" w:type="dxa"/>
            <w:vAlign w:val="center"/>
          </w:tcPr>
          <w:p w14:paraId="3A731A2E" w14:textId="77777777" w:rsidR="00453686" w:rsidRPr="00AA55CE" w:rsidRDefault="00453686" w:rsidP="00453686">
            <w:pPr>
              <w:jc w:val="left"/>
              <w:rPr>
                <w:b/>
                <w:sz w:val="24"/>
              </w:rPr>
            </w:pPr>
            <w:r w:rsidRPr="00AA55CE">
              <w:rPr>
                <w:rFonts w:hint="eastAsia"/>
                <w:b/>
                <w:sz w:val="24"/>
              </w:rPr>
              <w:t>数量</w:t>
            </w:r>
          </w:p>
        </w:tc>
        <w:tc>
          <w:tcPr>
            <w:tcW w:w="1669" w:type="dxa"/>
            <w:vAlign w:val="center"/>
          </w:tcPr>
          <w:p w14:paraId="6CC01D11" w14:textId="77777777" w:rsidR="00453686" w:rsidRPr="00AA55CE" w:rsidRDefault="00453686" w:rsidP="00453686">
            <w:pPr>
              <w:jc w:val="left"/>
              <w:rPr>
                <w:b/>
                <w:sz w:val="24"/>
              </w:rPr>
            </w:pPr>
            <w:r w:rsidRPr="00AA55CE">
              <w:rPr>
                <w:rFonts w:hint="eastAsia"/>
                <w:b/>
                <w:sz w:val="24"/>
              </w:rPr>
              <w:t>小计（￥）</w:t>
            </w:r>
          </w:p>
        </w:tc>
        <w:tc>
          <w:tcPr>
            <w:tcW w:w="1619" w:type="dxa"/>
            <w:vAlign w:val="center"/>
          </w:tcPr>
          <w:p w14:paraId="21280485" w14:textId="77777777" w:rsidR="00453686" w:rsidRPr="00AA55CE" w:rsidRDefault="00453686" w:rsidP="00453686">
            <w:pPr>
              <w:jc w:val="left"/>
              <w:rPr>
                <w:b/>
                <w:sz w:val="24"/>
              </w:rPr>
            </w:pPr>
            <w:r w:rsidRPr="00AA55CE">
              <w:rPr>
                <w:rFonts w:hint="eastAsia"/>
                <w:b/>
                <w:sz w:val="24"/>
              </w:rPr>
              <w:t>备注</w:t>
            </w:r>
          </w:p>
        </w:tc>
      </w:tr>
      <w:tr w:rsidR="00453686" w:rsidRPr="00AA55CE" w14:paraId="27B841D9" w14:textId="77777777" w:rsidTr="00754BE1">
        <w:tc>
          <w:tcPr>
            <w:tcW w:w="1670" w:type="dxa"/>
            <w:vAlign w:val="center"/>
          </w:tcPr>
          <w:p w14:paraId="6297A160" w14:textId="37AA82BA" w:rsidR="00453686" w:rsidRPr="00AA55CE" w:rsidRDefault="00453686" w:rsidP="00453686">
            <w:pPr>
              <w:jc w:val="left"/>
              <w:rPr>
                <w:sz w:val="24"/>
              </w:rPr>
            </w:pPr>
            <w:r w:rsidRPr="00AA55CE">
              <w:rPr>
                <w:rFonts w:hint="eastAsia"/>
                <w:sz w:val="24"/>
              </w:rPr>
              <w:t>生产系统公网流量</w:t>
            </w:r>
          </w:p>
        </w:tc>
        <w:tc>
          <w:tcPr>
            <w:tcW w:w="1669" w:type="dxa"/>
            <w:vAlign w:val="center"/>
          </w:tcPr>
          <w:p w14:paraId="6E16C4A7" w14:textId="18DBD8F5" w:rsidR="00453686" w:rsidRPr="00AA55CE" w:rsidRDefault="00453686" w:rsidP="00453686">
            <w:pPr>
              <w:jc w:val="left"/>
              <w:rPr>
                <w:sz w:val="24"/>
              </w:rPr>
            </w:pPr>
            <w:r w:rsidRPr="00AA55CE">
              <w:rPr>
                <w:rFonts w:hint="eastAsia"/>
                <w:sz w:val="24"/>
              </w:rPr>
              <w:t>0.226 /Mbps/</w:t>
            </w:r>
            <w:r w:rsidRPr="00AA55CE">
              <w:rPr>
                <w:rFonts w:hint="eastAsia"/>
                <w:sz w:val="24"/>
              </w:rPr>
              <w:t>小时</w:t>
            </w:r>
          </w:p>
        </w:tc>
        <w:tc>
          <w:tcPr>
            <w:tcW w:w="1669" w:type="dxa"/>
            <w:vAlign w:val="center"/>
          </w:tcPr>
          <w:p w14:paraId="7A832044" w14:textId="4F55FE29" w:rsidR="00453686" w:rsidRPr="00AA55CE" w:rsidRDefault="00453686" w:rsidP="00453686">
            <w:pPr>
              <w:jc w:val="left"/>
              <w:rPr>
                <w:sz w:val="24"/>
              </w:rPr>
            </w:pPr>
            <w:r w:rsidRPr="00AA55CE">
              <w:rPr>
                <w:rFonts w:hint="eastAsia"/>
                <w:sz w:val="24"/>
              </w:rPr>
              <w:t>--</w:t>
            </w:r>
          </w:p>
        </w:tc>
        <w:tc>
          <w:tcPr>
            <w:tcW w:w="1669" w:type="dxa"/>
            <w:vAlign w:val="center"/>
          </w:tcPr>
          <w:p w14:paraId="1379DC99" w14:textId="0F150C35" w:rsidR="00453686" w:rsidRPr="00AA55CE" w:rsidRDefault="00453686" w:rsidP="00453686">
            <w:pPr>
              <w:jc w:val="left"/>
              <w:rPr>
                <w:sz w:val="24"/>
              </w:rPr>
            </w:pPr>
            <w:r w:rsidRPr="00AA55CE">
              <w:rPr>
                <w:rFonts w:hint="eastAsia"/>
                <w:sz w:val="24"/>
              </w:rPr>
              <w:t>--</w:t>
            </w:r>
          </w:p>
        </w:tc>
        <w:tc>
          <w:tcPr>
            <w:tcW w:w="1619" w:type="dxa"/>
            <w:vAlign w:val="center"/>
          </w:tcPr>
          <w:p w14:paraId="451091DA" w14:textId="5AF4EE7A" w:rsidR="00453686" w:rsidRPr="00AA55CE" w:rsidRDefault="00453686" w:rsidP="00453686">
            <w:pPr>
              <w:jc w:val="left"/>
              <w:rPr>
                <w:sz w:val="24"/>
              </w:rPr>
            </w:pPr>
            <w:r w:rsidRPr="00AA55CE">
              <w:rPr>
                <w:rFonts w:hint="eastAsia"/>
                <w:sz w:val="24"/>
              </w:rPr>
              <w:t>按量付费</w:t>
            </w:r>
          </w:p>
        </w:tc>
      </w:tr>
      <w:tr w:rsidR="00453686" w:rsidRPr="00AA55CE" w14:paraId="523E9BB7" w14:textId="77777777" w:rsidTr="00754BE1">
        <w:tc>
          <w:tcPr>
            <w:tcW w:w="1670" w:type="dxa"/>
            <w:vAlign w:val="center"/>
          </w:tcPr>
          <w:p w14:paraId="62C2D9A7" w14:textId="77777777" w:rsidR="00453686" w:rsidRPr="00AA55CE" w:rsidRDefault="00453686" w:rsidP="00453686">
            <w:pPr>
              <w:jc w:val="left"/>
              <w:rPr>
                <w:b/>
                <w:sz w:val="24"/>
              </w:rPr>
            </w:pPr>
            <w:r w:rsidRPr="00AA55CE">
              <w:rPr>
                <w:rFonts w:hint="eastAsia"/>
                <w:b/>
                <w:sz w:val="24"/>
              </w:rPr>
              <w:t>总计</w:t>
            </w:r>
          </w:p>
        </w:tc>
        <w:tc>
          <w:tcPr>
            <w:tcW w:w="1669" w:type="dxa"/>
            <w:vAlign w:val="center"/>
          </w:tcPr>
          <w:p w14:paraId="6824C1DE" w14:textId="77777777" w:rsidR="00453686" w:rsidRPr="00AA55CE" w:rsidRDefault="00453686" w:rsidP="00453686">
            <w:pPr>
              <w:jc w:val="left"/>
              <w:rPr>
                <w:b/>
                <w:sz w:val="24"/>
              </w:rPr>
            </w:pPr>
            <w:r w:rsidRPr="00AA55CE">
              <w:rPr>
                <w:rFonts w:hint="eastAsia"/>
                <w:b/>
                <w:sz w:val="24"/>
              </w:rPr>
              <w:t>--</w:t>
            </w:r>
          </w:p>
        </w:tc>
        <w:tc>
          <w:tcPr>
            <w:tcW w:w="1669" w:type="dxa"/>
            <w:vAlign w:val="center"/>
          </w:tcPr>
          <w:p w14:paraId="652E588F" w14:textId="77777777" w:rsidR="00453686" w:rsidRPr="00AA55CE" w:rsidRDefault="00453686" w:rsidP="00453686">
            <w:pPr>
              <w:jc w:val="left"/>
              <w:rPr>
                <w:b/>
                <w:sz w:val="24"/>
              </w:rPr>
            </w:pPr>
            <w:r w:rsidRPr="00AA55CE">
              <w:rPr>
                <w:rFonts w:hint="eastAsia"/>
                <w:b/>
                <w:sz w:val="24"/>
              </w:rPr>
              <w:t>--</w:t>
            </w:r>
          </w:p>
        </w:tc>
        <w:tc>
          <w:tcPr>
            <w:tcW w:w="1669" w:type="dxa"/>
            <w:vAlign w:val="center"/>
          </w:tcPr>
          <w:p w14:paraId="3E0849E7" w14:textId="77777777" w:rsidR="00453686" w:rsidRPr="00AA55CE" w:rsidRDefault="00453686" w:rsidP="00453686">
            <w:pPr>
              <w:jc w:val="left"/>
              <w:rPr>
                <w:b/>
                <w:sz w:val="24"/>
              </w:rPr>
            </w:pPr>
            <w:r w:rsidRPr="00AA55CE">
              <w:rPr>
                <w:rFonts w:hint="eastAsia"/>
                <w:b/>
                <w:sz w:val="24"/>
              </w:rPr>
              <w:t>--</w:t>
            </w:r>
          </w:p>
        </w:tc>
        <w:tc>
          <w:tcPr>
            <w:tcW w:w="1619" w:type="dxa"/>
            <w:vAlign w:val="center"/>
          </w:tcPr>
          <w:p w14:paraId="5F080898" w14:textId="77777777" w:rsidR="00453686" w:rsidRPr="00AA55CE" w:rsidRDefault="00453686" w:rsidP="00453686">
            <w:pPr>
              <w:jc w:val="left"/>
              <w:rPr>
                <w:b/>
                <w:sz w:val="24"/>
              </w:rPr>
            </w:pPr>
            <w:r w:rsidRPr="00AA55CE">
              <w:rPr>
                <w:rFonts w:hint="eastAsia"/>
                <w:b/>
                <w:sz w:val="24"/>
              </w:rPr>
              <w:t>--</w:t>
            </w:r>
          </w:p>
        </w:tc>
      </w:tr>
    </w:tbl>
    <w:p w14:paraId="6C5EB976" w14:textId="77777777" w:rsidR="00453686" w:rsidRPr="00453686" w:rsidRDefault="00453686" w:rsidP="00453686"/>
    <w:p w14:paraId="6ECD004D" w14:textId="536F5F87" w:rsidR="00FD5CD0" w:rsidRDefault="006D79C8">
      <w:pPr>
        <w:pStyle w:val="2"/>
      </w:pPr>
      <w:bookmarkStart w:id="77" w:name="_Toc492766792"/>
      <w:r>
        <w:rPr>
          <w:rFonts w:hint="eastAsia"/>
        </w:rPr>
        <w:t>效益</w:t>
      </w:r>
      <w:bookmarkEnd w:id="77"/>
    </w:p>
    <w:p w14:paraId="72B0A298" w14:textId="1181737D" w:rsidR="0086107D" w:rsidRPr="00190E1E" w:rsidRDefault="0086107D" w:rsidP="00190E1E">
      <w:pPr>
        <w:ind w:firstLineChars="200" w:firstLine="480"/>
        <w:rPr>
          <w:sz w:val="24"/>
        </w:rPr>
      </w:pPr>
      <w:r w:rsidRPr="00190E1E">
        <w:rPr>
          <w:rFonts w:hint="eastAsia"/>
          <w:sz w:val="24"/>
        </w:rPr>
        <w:t>本项目作为开源项目，产品作为学习交流性质的免费软件，故</w:t>
      </w:r>
      <w:r w:rsidR="00190E1E">
        <w:rPr>
          <w:rFonts w:hint="eastAsia"/>
          <w:sz w:val="24"/>
        </w:rPr>
        <w:t>不会给项目组成员带来</w:t>
      </w:r>
      <w:r w:rsidRPr="00190E1E">
        <w:rPr>
          <w:rFonts w:hint="eastAsia"/>
          <w:sz w:val="24"/>
        </w:rPr>
        <w:t>任何实际性的经济收益。</w:t>
      </w:r>
    </w:p>
    <w:p w14:paraId="5CC1D55B" w14:textId="77777777" w:rsidR="00FD5CD0" w:rsidRDefault="006D79C8">
      <w:pPr>
        <w:pStyle w:val="2"/>
      </w:pPr>
      <w:bookmarkStart w:id="78" w:name="_Toc492766793"/>
      <w:r>
        <w:rPr>
          <w:rFonts w:hint="eastAsia"/>
        </w:rPr>
        <w:t>敏感性分析</w:t>
      </w:r>
      <w:bookmarkEnd w:id="78"/>
    </w:p>
    <w:p w14:paraId="3C28EC68" w14:textId="5C386EC4" w:rsidR="00FD5CD0" w:rsidRDefault="002A3BE7" w:rsidP="002A3BE7">
      <w:pPr>
        <w:ind w:firstLineChars="200" w:firstLine="480"/>
      </w:pPr>
      <w:r w:rsidRPr="002A3BE7">
        <w:rPr>
          <w:rFonts w:hint="eastAsia"/>
          <w:sz w:val="24"/>
        </w:rPr>
        <w:t>在最低</w:t>
      </w:r>
      <w:hyperlink w:anchor="_硬件、软件、运行环境和开发环境的限制" w:history="1">
        <w:r w:rsidRPr="002A3BE7">
          <w:rPr>
            <w:rStyle w:val="a3"/>
            <w:sz w:val="24"/>
          </w:rPr>
          <w:t>硬件限制条件</w:t>
        </w:r>
      </w:hyperlink>
      <w:r w:rsidRPr="002A3BE7">
        <w:rPr>
          <w:rFonts w:hint="eastAsia"/>
          <w:sz w:val="24"/>
        </w:rPr>
        <w:t>下，可能存在系统高负荷运转而造成响应缓慢的问题。在这个方面，应当保证用户至少能够操作产品的界面并与服务器通信，使其知晓自己提交的任务处于处理队列中；应当能够保证系统至少执行作业队列中的一个任务，并且，任务队列中的任务不能够出现丢失的情况。</w:t>
      </w:r>
      <w:r w:rsidR="006D79C8">
        <w:rPr>
          <w:rFonts w:hint="eastAsia"/>
        </w:rPr>
        <w:t>社会因素可行性分析</w:t>
      </w:r>
    </w:p>
    <w:p w14:paraId="0902318B" w14:textId="6473DCE6" w:rsidR="00FD5CD0" w:rsidRDefault="006D79C8">
      <w:pPr>
        <w:pStyle w:val="2"/>
      </w:pPr>
      <w:bookmarkStart w:id="79" w:name="_Toc492766794"/>
      <w:r>
        <w:rPr>
          <w:rFonts w:hint="eastAsia"/>
        </w:rPr>
        <w:lastRenderedPageBreak/>
        <w:t>法律因素</w:t>
      </w:r>
      <w:bookmarkEnd w:id="79"/>
    </w:p>
    <w:p w14:paraId="4BEE439D" w14:textId="18A83967" w:rsidR="002A3BE7" w:rsidRPr="00FB66DA" w:rsidRDefault="002A3BE7" w:rsidP="00FB66DA">
      <w:pPr>
        <w:ind w:firstLineChars="200" w:firstLine="480"/>
        <w:rPr>
          <w:sz w:val="24"/>
        </w:rPr>
      </w:pPr>
      <w:r w:rsidRPr="00FB66DA">
        <w:rPr>
          <w:rFonts w:hint="eastAsia"/>
          <w:sz w:val="24"/>
        </w:rPr>
        <w:t>系统开发中会使用到大量的已有的开源项目库，在使用之前，应当核准其开源证书，保证其能够用于开源项目</w:t>
      </w:r>
      <w:r w:rsidR="00947FA7" w:rsidRPr="00FB66DA">
        <w:rPr>
          <w:rFonts w:hint="eastAsia"/>
          <w:sz w:val="24"/>
        </w:rPr>
        <w:t>开发、教育和科研目的以及商业</w:t>
      </w:r>
      <w:r w:rsidR="00091A5B" w:rsidRPr="00FB66DA">
        <w:rPr>
          <w:rFonts w:hint="eastAsia"/>
          <w:sz w:val="24"/>
        </w:rPr>
        <w:t>应用。</w:t>
      </w:r>
    </w:p>
    <w:p w14:paraId="08AEDC05" w14:textId="4CF04FF3" w:rsidR="005D37BD" w:rsidRPr="00FB66DA" w:rsidRDefault="005D37BD" w:rsidP="00FB66DA">
      <w:pPr>
        <w:ind w:firstLineChars="200" w:firstLine="480"/>
        <w:rPr>
          <w:sz w:val="24"/>
        </w:rPr>
      </w:pPr>
      <w:r w:rsidRPr="00FB66DA">
        <w:rPr>
          <w:rFonts w:hint="eastAsia"/>
          <w:sz w:val="24"/>
        </w:rPr>
        <w:t>对于用户传入用于分析的数据，若有存在侵犯他人权利或者违反相关法律法规的情况，由具体使用者承担相关法律责任。这种情况下，系统有提前告知用户承担法律责任和风险的义务。</w:t>
      </w:r>
    </w:p>
    <w:p w14:paraId="3118DD14" w14:textId="77777777" w:rsidR="00FD5CD0" w:rsidRDefault="006D79C8">
      <w:pPr>
        <w:pStyle w:val="2"/>
      </w:pPr>
      <w:bookmarkStart w:id="80" w:name="_Toc492766795"/>
      <w:r>
        <w:rPr>
          <w:rFonts w:hint="eastAsia"/>
        </w:rPr>
        <w:t>用户使用可行性</w:t>
      </w:r>
      <w:bookmarkEnd w:id="80"/>
    </w:p>
    <w:p w14:paraId="21E60DBA" w14:textId="681FB890" w:rsidR="00FD5CD0" w:rsidRDefault="00FB66DA" w:rsidP="00FB66DA">
      <w:pPr>
        <w:ind w:firstLineChars="200" w:firstLine="480"/>
        <w:rPr>
          <w:sz w:val="24"/>
        </w:rPr>
      </w:pPr>
      <w:r w:rsidRPr="00FB66DA">
        <w:rPr>
          <w:rFonts w:hint="eastAsia"/>
          <w:sz w:val="24"/>
        </w:rPr>
        <w:t>产品面向对于数据分析处理有相对经济的需要的用户</w:t>
      </w:r>
      <w:r>
        <w:rPr>
          <w:rFonts w:hint="eastAsia"/>
          <w:sz w:val="24"/>
        </w:rPr>
        <w:t>。</w:t>
      </w:r>
      <w:r w:rsidRPr="00FB66DA">
        <w:rPr>
          <w:rFonts w:hint="eastAsia"/>
          <w:sz w:val="24"/>
        </w:rPr>
        <w:t>对于使用者，需要有对于计算机操作的简单知识和技能，需要对于数据分析、处理和呈现的相关概念有所知晓。</w:t>
      </w:r>
    </w:p>
    <w:p w14:paraId="23F85943" w14:textId="674BB034" w:rsidR="004C2C9E" w:rsidRDefault="004C2C9E">
      <w:pPr>
        <w:widowControl/>
        <w:jc w:val="left"/>
        <w:rPr>
          <w:sz w:val="24"/>
        </w:rPr>
      </w:pPr>
      <w:r>
        <w:rPr>
          <w:sz w:val="24"/>
        </w:rPr>
        <w:br w:type="page"/>
      </w:r>
    </w:p>
    <w:p w14:paraId="59CD8D26" w14:textId="3A4FD8DE" w:rsidR="00FB66DA" w:rsidRDefault="006D79C8" w:rsidP="00FB66DA">
      <w:pPr>
        <w:pStyle w:val="1"/>
      </w:pPr>
      <w:bookmarkStart w:id="81" w:name="_Toc492766796"/>
      <w:r>
        <w:rPr>
          <w:rFonts w:hint="eastAsia"/>
        </w:rPr>
        <w:lastRenderedPageBreak/>
        <w:t>其他可供选择的方案</w:t>
      </w:r>
      <w:bookmarkEnd w:id="81"/>
    </w:p>
    <w:p w14:paraId="243F8E9F" w14:textId="48E60516" w:rsidR="00FB66DA" w:rsidRPr="00865A53" w:rsidRDefault="00FB66DA" w:rsidP="00865A53">
      <w:pPr>
        <w:ind w:firstLineChars="200" w:firstLine="480"/>
        <w:jc w:val="left"/>
        <w:rPr>
          <w:sz w:val="24"/>
        </w:rPr>
      </w:pPr>
      <w:r w:rsidRPr="00865A53">
        <w:rPr>
          <w:rFonts w:hint="eastAsia"/>
          <w:sz w:val="24"/>
        </w:rPr>
        <w:t>对于解决集成化的数据处理、分析和呈现问题，有如下一些解决方案：</w:t>
      </w:r>
    </w:p>
    <w:p w14:paraId="3B5DFF73" w14:textId="198EB7FA" w:rsidR="00FB66DA" w:rsidRPr="00865A53" w:rsidRDefault="0088499C" w:rsidP="00754BE1">
      <w:pPr>
        <w:pStyle w:val="ae"/>
        <w:numPr>
          <w:ilvl w:val="0"/>
          <w:numId w:val="42"/>
        </w:numPr>
        <w:ind w:firstLineChars="0"/>
        <w:jc w:val="left"/>
        <w:rPr>
          <w:sz w:val="24"/>
        </w:rPr>
      </w:pPr>
      <w:hyperlink r:id="rId43" w:history="1">
        <w:r w:rsidR="00FD75FE" w:rsidRPr="00865A53">
          <w:rPr>
            <w:rStyle w:val="a3"/>
            <w:rFonts w:hint="eastAsia"/>
            <w:sz w:val="24"/>
          </w:rPr>
          <w:t>网易大数据</w:t>
        </w:r>
      </w:hyperlink>
    </w:p>
    <w:p w14:paraId="145737CA" w14:textId="7C3361A2" w:rsidR="00FD75FE" w:rsidRPr="00865A53" w:rsidRDefault="00FD75FE" w:rsidP="00FD75FE">
      <w:pPr>
        <w:ind w:left="420"/>
        <w:jc w:val="left"/>
        <w:rPr>
          <w:sz w:val="24"/>
        </w:rPr>
      </w:pPr>
      <w:r w:rsidRPr="00865A53">
        <w:rPr>
          <w:rFonts w:hint="eastAsia"/>
          <w:noProof/>
          <w:sz w:val="24"/>
        </w:rPr>
        <w:drawing>
          <wp:inline distT="0" distB="0" distL="0" distR="0" wp14:anchorId="5A357BCF" wp14:editId="470EE3C8">
            <wp:extent cx="540000" cy="54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67B46AFA" w14:textId="60C004EE" w:rsidR="00754BE1" w:rsidRPr="00865A53" w:rsidRDefault="0088499C" w:rsidP="00754BE1">
      <w:pPr>
        <w:pStyle w:val="ae"/>
        <w:numPr>
          <w:ilvl w:val="0"/>
          <w:numId w:val="42"/>
        </w:numPr>
        <w:ind w:firstLineChars="0"/>
        <w:jc w:val="left"/>
        <w:rPr>
          <w:sz w:val="24"/>
        </w:rPr>
      </w:pPr>
      <w:hyperlink r:id="rId45" w:history="1">
        <w:r w:rsidR="00754BE1" w:rsidRPr="00865A53">
          <w:rPr>
            <w:rStyle w:val="a3"/>
            <w:rFonts w:hint="eastAsia"/>
            <w:sz w:val="24"/>
          </w:rPr>
          <w:t>数加</w:t>
        </w:r>
        <w:r w:rsidR="00754BE1" w:rsidRPr="00865A53">
          <w:rPr>
            <w:rStyle w:val="a3"/>
            <w:rFonts w:hint="eastAsia"/>
            <w:sz w:val="24"/>
          </w:rPr>
          <w:t xml:space="preserve"> </w:t>
        </w:r>
        <w:r w:rsidR="00754BE1" w:rsidRPr="00865A53">
          <w:rPr>
            <w:rStyle w:val="a3"/>
            <w:rFonts w:hint="eastAsia"/>
            <w:sz w:val="24"/>
          </w:rPr>
          <w:t>·</w:t>
        </w:r>
        <w:r w:rsidR="00754BE1" w:rsidRPr="00865A53">
          <w:rPr>
            <w:rStyle w:val="a3"/>
            <w:rFonts w:hint="eastAsia"/>
            <w:sz w:val="24"/>
          </w:rPr>
          <w:t xml:space="preserve"> </w:t>
        </w:r>
        <w:r w:rsidR="00754BE1" w:rsidRPr="00865A53">
          <w:rPr>
            <w:rStyle w:val="a3"/>
            <w:rFonts w:hint="eastAsia"/>
            <w:sz w:val="24"/>
          </w:rPr>
          <w:t>大数据开发套件</w:t>
        </w:r>
      </w:hyperlink>
    </w:p>
    <w:p w14:paraId="4BD0EA65" w14:textId="77777777" w:rsidR="00FD75FE" w:rsidRPr="00865A53" w:rsidRDefault="00FD75FE" w:rsidP="00FD75FE">
      <w:pPr>
        <w:ind w:left="420"/>
        <w:jc w:val="left"/>
        <w:rPr>
          <w:sz w:val="24"/>
        </w:rPr>
      </w:pPr>
      <w:r w:rsidRPr="00865A53">
        <w:rPr>
          <w:rFonts w:hint="eastAsia"/>
          <w:noProof/>
          <w:sz w:val="24"/>
        </w:rPr>
        <w:drawing>
          <wp:inline distT="0" distB="0" distL="0" distR="0" wp14:anchorId="4DD0F5A3" wp14:editId="06ED6A8F">
            <wp:extent cx="540000" cy="54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i.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4A954645" w14:textId="3A8AD5E0" w:rsidR="00754BE1" w:rsidRPr="00865A53" w:rsidRDefault="0088499C" w:rsidP="00754BE1">
      <w:pPr>
        <w:pStyle w:val="ae"/>
        <w:numPr>
          <w:ilvl w:val="0"/>
          <w:numId w:val="42"/>
        </w:numPr>
        <w:ind w:firstLineChars="0"/>
        <w:jc w:val="left"/>
        <w:rPr>
          <w:sz w:val="24"/>
        </w:rPr>
      </w:pPr>
      <w:hyperlink r:id="rId47" w:history="1">
        <w:r w:rsidR="00754BE1" w:rsidRPr="00865A53">
          <w:rPr>
            <w:rStyle w:val="a3"/>
            <w:sz w:val="24"/>
          </w:rPr>
          <w:t>tableau</w:t>
        </w:r>
      </w:hyperlink>
    </w:p>
    <w:p w14:paraId="2A245956" w14:textId="22024BF7" w:rsidR="00FD75FE" w:rsidRPr="00865A53" w:rsidRDefault="00FD75FE" w:rsidP="00FD75FE">
      <w:pPr>
        <w:ind w:left="420"/>
        <w:jc w:val="left"/>
        <w:rPr>
          <w:sz w:val="24"/>
        </w:rPr>
      </w:pPr>
      <w:r w:rsidRPr="00865A53">
        <w:rPr>
          <w:rFonts w:hint="eastAsia"/>
          <w:noProof/>
          <w:sz w:val="24"/>
        </w:rPr>
        <w:drawing>
          <wp:inline distT="0" distB="0" distL="0" distR="0" wp14:anchorId="4D29014C" wp14:editId="040FA2AB">
            <wp:extent cx="540000" cy="54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au.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5314E5BD" w14:textId="63234AAC" w:rsidR="00754BE1" w:rsidRPr="00865A53" w:rsidRDefault="0088499C" w:rsidP="00754BE1">
      <w:pPr>
        <w:pStyle w:val="ae"/>
        <w:numPr>
          <w:ilvl w:val="0"/>
          <w:numId w:val="42"/>
        </w:numPr>
        <w:ind w:firstLineChars="0"/>
        <w:jc w:val="left"/>
        <w:rPr>
          <w:sz w:val="24"/>
        </w:rPr>
      </w:pPr>
      <w:hyperlink r:id="rId49" w:history="1">
        <w:r w:rsidR="00754BE1" w:rsidRPr="00865A53">
          <w:rPr>
            <w:rStyle w:val="a3"/>
            <w:rFonts w:hint="eastAsia"/>
            <w:sz w:val="24"/>
          </w:rPr>
          <w:t>数</w:t>
        </w:r>
        <w:r w:rsidR="00FD75FE" w:rsidRPr="00865A53">
          <w:rPr>
            <w:rStyle w:val="a3"/>
            <w:rFonts w:hint="eastAsia"/>
            <w:sz w:val="24"/>
          </w:rPr>
          <w:t>析网</w:t>
        </w:r>
      </w:hyperlink>
    </w:p>
    <w:p w14:paraId="31115C49" w14:textId="2C037FA2" w:rsidR="00FD75FE" w:rsidRDefault="00FD75FE" w:rsidP="00FD75FE">
      <w:pPr>
        <w:pStyle w:val="ae"/>
        <w:ind w:firstLine="480"/>
        <w:rPr>
          <w:sz w:val="24"/>
        </w:rPr>
      </w:pPr>
      <w:r w:rsidRPr="00865A53">
        <w:rPr>
          <w:rFonts w:hint="eastAsia"/>
          <w:noProof/>
          <w:sz w:val="24"/>
        </w:rPr>
        <w:drawing>
          <wp:inline distT="0" distB="0" distL="0" distR="0" wp14:anchorId="5E823F4F" wp14:editId="3DF3E05F">
            <wp:extent cx="540000" cy="54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jsq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1D4424E6" w14:textId="77777777" w:rsidR="00865A53" w:rsidRPr="00865A53" w:rsidRDefault="00865A53" w:rsidP="00FD75FE">
      <w:pPr>
        <w:pStyle w:val="ae"/>
        <w:ind w:firstLine="480"/>
        <w:rPr>
          <w:sz w:val="24"/>
        </w:rPr>
      </w:pPr>
    </w:p>
    <w:p w14:paraId="560CABA4" w14:textId="2C694D45" w:rsidR="00754BE1" w:rsidRDefault="00754BE1" w:rsidP="00865A53">
      <w:pPr>
        <w:ind w:firstLineChars="200" w:firstLine="480"/>
        <w:jc w:val="left"/>
        <w:rPr>
          <w:sz w:val="24"/>
        </w:rPr>
      </w:pPr>
      <w:r w:rsidRPr="00865A53">
        <w:rPr>
          <w:rFonts w:hint="eastAsia"/>
          <w:sz w:val="24"/>
        </w:rPr>
        <w:t>在这些相对比</w:t>
      </w:r>
      <w:r w:rsidR="00B74902">
        <w:rPr>
          <w:rFonts w:hint="eastAsia"/>
          <w:sz w:val="24"/>
        </w:rPr>
        <w:t>较成熟的方案中，不乏有比较适合的平台。但没有直接采用的原因，有以</w:t>
      </w:r>
      <w:r w:rsidRPr="00865A53">
        <w:rPr>
          <w:rFonts w:hint="eastAsia"/>
          <w:sz w:val="24"/>
        </w:rPr>
        <w:t>下几个方面。一是，大公司平台（如</w:t>
      </w:r>
      <w:r w:rsidRPr="00865A53">
        <w:rPr>
          <w:rFonts w:hint="eastAsia"/>
          <w:sz w:val="24"/>
        </w:rPr>
        <w:t>1</w:t>
      </w:r>
      <w:r w:rsidRPr="00865A53">
        <w:rPr>
          <w:rFonts w:hint="eastAsia"/>
          <w:sz w:val="24"/>
        </w:rPr>
        <w:t>、</w:t>
      </w:r>
      <w:r w:rsidRPr="00865A53">
        <w:rPr>
          <w:rFonts w:hint="eastAsia"/>
          <w:sz w:val="24"/>
        </w:rPr>
        <w:t>2</w:t>
      </w:r>
      <w:r w:rsidRPr="00865A53">
        <w:rPr>
          <w:rFonts w:hint="eastAsia"/>
          <w:sz w:val="24"/>
        </w:rPr>
        <w:t>）有一个相对较高的门槛（如需要购买昂贵的服务器资源</w:t>
      </w:r>
      <w:r w:rsidR="009C140C" w:rsidRPr="00865A53">
        <w:rPr>
          <w:rFonts w:hint="eastAsia"/>
          <w:sz w:val="24"/>
        </w:rPr>
        <w:t>、需要单独对平台再进行开发学习</w:t>
      </w:r>
      <w:r w:rsidRPr="00865A53">
        <w:rPr>
          <w:rFonts w:hint="eastAsia"/>
          <w:sz w:val="24"/>
        </w:rPr>
        <w:t>等）；二是，对于一些较小的平台（如</w:t>
      </w:r>
      <w:r w:rsidRPr="00865A53">
        <w:rPr>
          <w:rFonts w:hint="eastAsia"/>
          <w:sz w:val="24"/>
        </w:rPr>
        <w:t>4</w:t>
      </w:r>
      <w:r w:rsidRPr="00865A53">
        <w:rPr>
          <w:rFonts w:hint="eastAsia"/>
          <w:sz w:val="24"/>
        </w:rPr>
        <w:t>），其功能支撑不够</w:t>
      </w:r>
      <w:r w:rsidR="00640885" w:rsidRPr="00865A53">
        <w:rPr>
          <w:rFonts w:hint="eastAsia"/>
          <w:sz w:val="24"/>
        </w:rPr>
        <w:t>完善，例如可视化图表种类偏少等；三是，这些平台都需要进行购买，生产成本较高。</w:t>
      </w:r>
    </w:p>
    <w:p w14:paraId="1536DB66" w14:textId="780166C1" w:rsidR="004C2C9E" w:rsidRDefault="004C2C9E">
      <w:pPr>
        <w:widowControl/>
        <w:jc w:val="left"/>
        <w:rPr>
          <w:sz w:val="24"/>
        </w:rPr>
      </w:pPr>
      <w:r>
        <w:rPr>
          <w:sz w:val="24"/>
        </w:rPr>
        <w:br w:type="page"/>
      </w:r>
    </w:p>
    <w:p w14:paraId="297CC6FA" w14:textId="4D20865D" w:rsidR="00FD5CD0" w:rsidRDefault="006D79C8" w:rsidP="00FB66DA">
      <w:pPr>
        <w:pStyle w:val="1"/>
      </w:pPr>
      <w:bookmarkStart w:id="82" w:name="_Toc492766797"/>
      <w:r>
        <w:rPr>
          <w:rFonts w:hint="eastAsia"/>
        </w:rPr>
        <w:lastRenderedPageBreak/>
        <w:t>结论意见</w:t>
      </w:r>
      <w:bookmarkEnd w:id="82"/>
    </w:p>
    <w:p w14:paraId="32EA2F60" w14:textId="77777777" w:rsidR="00FD5CD0" w:rsidRDefault="006D79C8">
      <w:r>
        <w:rPr>
          <w:rFonts w:hint="eastAsia"/>
        </w:rPr>
        <w:t>【结论意见可能是：</w:t>
      </w:r>
    </w:p>
    <w:p w14:paraId="5D284573" w14:textId="77777777" w:rsidR="00FD5CD0" w:rsidRDefault="006D79C8">
      <w:pPr>
        <w:numPr>
          <w:ilvl w:val="0"/>
          <w:numId w:val="28"/>
        </w:numPr>
      </w:pPr>
      <w:r>
        <w:rPr>
          <w:rFonts w:hint="eastAsia"/>
        </w:rPr>
        <w:t>可着手组织开发；</w:t>
      </w:r>
    </w:p>
    <w:p w14:paraId="6CFD22DE" w14:textId="77777777" w:rsidR="00FD5CD0" w:rsidRDefault="006D79C8">
      <w:pPr>
        <w:numPr>
          <w:ilvl w:val="0"/>
          <w:numId w:val="28"/>
        </w:numPr>
      </w:pPr>
      <w:r>
        <w:rPr>
          <w:rFonts w:hint="eastAsia"/>
        </w:rPr>
        <w:t>需待若干条件（如资金、人力、设备等）具备后才能开发；</w:t>
      </w:r>
    </w:p>
    <w:p w14:paraId="462F9389" w14:textId="77777777" w:rsidR="00FD5CD0" w:rsidRDefault="006D79C8">
      <w:pPr>
        <w:numPr>
          <w:ilvl w:val="0"/>
          <w:numId w:val="28"/>
        </w:numPr>
      </w:pPr>
      <w:r>
        <w:rPr>
          <w:rFonts w:hint="eastAsia"/>
        </w:rPr>
        <w:t>需对开发目标进行某些修改；</w:t>
      </w:r>
    </w:p>
    <w:p w14:paraId="2A3BD666" w14:textId="77777777" w:rsidR="00FD5CD0" w:rsidRDefault="006D79C8">
      <w:pPr>
        <w:numPr>
          <w:ilvl w:val="0"/>
          <w:numId w:val="28"/>
        </w:numPr>
      </w:pPr>
      <w:r>
        <w:rPr>
          <w:rFonts w:hint="eastAsia"/>
        </w:rPr>
        <w:t>不能进行或不必进行（如技术不成熟，经济上不合算等）；</w:t>
      </w:r>
    </w:p>
    <w:p w14:paraId="549CC28C" w14:textId="77777777" w:rsidR="00FD5CD0" w:rsidRDefault="006D79C8">
      <w:pPr>
        <w:numPr>
          <w:ilvl w:val="0"/>
          <w:numId w:val="28"/>
        </w:numPr>
      </w:pPr>
      <w:r>
        <w:rPr>
          <w:rFonts w:hint="eastAsia"/>
        </w:rPr>
        <w:t>其他。】</w:t>
      </w:r>
    </w:p>
    <w:p w14:paraId="1CE0573E" w14:textId="77777777" w:rsidR="00FD5CD0" w:rsidRDefault="00FD5CD0"/>
    <w:p w14:paraId="657FABF4" w14:textId="77777777" w:rsidR="00CA537B" w:rsidRDefault="00CA537B"/>
    <w:sectPr w:rsidR="00CA537B" w:rsidSect="00441CA8">
      <w:headerReference w:type="even" r:id="rId51"/>
      <w:headerReference w:type="default" r:id="rId52"/>
      <w:footerReference w:type="default" r:id="rId53"/>
      <w:headerReference w:type="first" r:id="rId54"/>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sh Morgan" w:date="2017-09-07T21:31:00Z" w:initials="AM">
    <w:p w14:paraId="70758D1D" w14:textId="6D0089E1" w:rsidR="0088499C" w:rsidRDefault="0088499C">
      <w:pPr>
        <w:pStyle w:val="af1"/>
      </w:pPr>
      <w:r>
        <w:rPr>
          <w:rStyle w:val="af0"/>
        </w:rPr>
        <w:annotationRef/>
      </w:r>
      <w:r>
        <w:rPr>
          <w:rFonts w:hint="eastAsia"/>
        </w:rPr>
        <w:t>没有</w:t>
      </w:r>
      <w:r>
        <w:t>理解</w:t>
      </w:r>
      <w:r>
        <w:rPr>
          <w:rFonts w:hint="eastAsia"/>
        </w:rPr>
        <w:t>。</w:t>
      </w:r>
    </w:p>
  </w:comment>
  <w:comment w:id="7" w:author="Arvin Si.Chuan" w:date="2017-09-08T07:47:00Z" w:initials="AS">
    <w:p w14:paraId="5461D78C" w14:textId="507B47D4" w:rsidR="0088499C" w:rsidRDefault="0088499C">
      <w:pPr>
        <w:pStyle w:val="af1"/>
      </w:pPr>
      <w:r>
        <w:rPr>
          <w:rStyle w:val="af0"/>
        </w:rPr>
        <w:annotationRef/>
      </w:r>
      <w:r>
        <w:rPr>
          <w:rFonts w:hint="eastAsia"/>
        </w:rPr>
        <w:t>关键词：数据分析处理呈现，较为经济的方式</w:t>
      </w:r>
    </w:p>
  </w:comment>
  <w:comment w:id="15" w:author="Ash Morgan" w:date="2017-09-07T21:29:00Z" w:initials="AM">
    <w:p w14:paraId="68B380BA" w14:textId="16F404DA" w:rsidR="0088499C" w:rsidRDefault="0088499C">
      <w:pPr>
        <w:pStyle w:val="af1"/>
      </w:pPr>
      <w:r>
        <w:rPr>
          <w:rStyle w:val="af0"/>
        </w:rPr>
        <w:annotationRef/>
      </w:r>
      <w:r>
        <w:rPr>
          <w:rFonts w:hint="eastAsia"/>
        </w:rPr>
        <w:t>有点拗口</w:t>
      </w:r>
      <w:r>
        <w:t>，不好理解</w:t>
      </w:r>
      <w:r>
        <w:rPr>
          <w:rFonts w:hint="eastAsia"/>
        </w:rPr>
        <w:t>。</w:t>
      </w:r>
    </w:p>
    <w:p w14:paraId="495E5A3A" w14:textId="77777777" w:rsidR="0088499C" w:rsidRDefault="0088499C">
      <w:pPr>
        <w:pStyle w:val="af1"/>
      </w:pPr>
      <w:r>
        <w:rPr>
          <w:rFonts w:hint="eastAsia"/>
        </w:rPr>
        <w:t>可以</w:t>
      </w:r>
      <w:r>
        <w:t>改为：</w:t>
      </w:r>
    </w:p>
    <w:p w14:paraId="43B84A2C" w14:textId="2A8FB0FC" w:rsidR="0088499C" w:rsidRPr="00914622" w:rsidRDefault="0088499C">
      <w:pPr>
        <w:pStyle w:val="af1"/>
      </w:pPr>
      <w:r w:rsidRPr="00914622">
        <w:rPr>
          <w:rFonts w:hint="eastAsia"/>
          <w:highlight w:val="yellow"/>
        </w:rPr>
        <w:t>以及</w:t>
      </w:r>
      <w:r w:rsidRPr="00914622">
        <w:rPr>
          <w:highlight w:val="yellow"/>
        </w:rPr>
        <w:t>对于数据在分析前所需要预先进行的运算</w:t>
      </w:r>
      <w:r>
        <w:rPr>
          <w:rFonts w:hint="eastAsia"/>
        </w:rPr>
        <w:t>。</w:t>
      </w:r>
    </w:p>
  </w:comment>
  <w:comment w:id="16" w:author="Ash Morgan" w:date="2017-09-07T21:36:00Z" w:initials="AM">
    <w:p w14:paraId="5562768A" w14:textId="5FFF80E9" w:rsidR="0088499C" w:rsidRDefault="0088499C">
      <w:pPr>
        <w:pStyle w:val="af1"/>
      </w:pPr>
      <w:r>
        <w:rPr>
          <w:rStyle w:val="af0"/>
        </w:rPr>
        <w:annotationRef/>
      </w:r>
      <w:r>
        <w:rPr>
          <w:rFonts w:hint="eastAsia"/>
        </w:rPr>
        <w:t>清晰</w:t>
      </w:r>
      <w:r>
        <w:t>？清洗？</w:t>
      </w:r>
    </w:p>
  </w:comment>
  <w:comment w:id="18" w:author="Ash Morgan" w:date="2017-09-07T21:43:00Z" w:initials="AM">
    <w:p w14:paraId="203B8EB2" w14:textId="6CB99B36" w:rsidR="0088499C" w:rsidRPr="006B7B7F" w:rsidRDefault="0088499C">
      <w:pPr>
        <w:pStyle w:val="af1"/>
      </w:pPr>
      <w:r>
        <w:rPr>
          <w:rFonts w:hint="eastAsia"/>
          <w:sz w:val="24"/>
        </w:rPr>
        <w:t>我觉得“</w:t>
      </w:r>
      <w:r>
        <w:rPr>
          <w:rStyle w:val="af0"/>
        </w:rPr>
        <w:annotationRef/>
      </w:r>
      <w:r w:rsidRPr="003D3204">
        <w:rPr>
          <w:rFonts w:hint="eastAsia"/>
          <w:sz w:val="24"/>
        </w:rPr>
        <w:t>一份或者多份</w:t>
      </w:r>
      <w:r w:rsidRPr="009F0882">
        <w:rPr>
          <w:rFonts w:hint="eastAsia"/>
          <w:sz w:val="24"/>
          <w:u w:val="single"/>
        </w:rPr>
        <w:t>原始数据</w:t>
      </w:r>
      <w:r>
        <w:rPr>
          <w:rStyle w:val="af0"/>
        </w:rPr>
        <w:annotationRef/>
      </w:r>
      <w:r w:rsidRPr="006B7B7F">
        <w:rPr>
          <w:rFonts w:hint="eastAsia"/>
          <w:sz w:val="24"/>
        </w:rPr>
        <w:t>”</w:t>
      </w:r>
      <w:r>
        <w:rPr>
          <w:rFonts w:hint="eastAsia"/>
          <w:sz w:val="24"/>
        </w:rPr>
        <w:t>即可。</w:t>
      </w:r>
    </w:p>
  </w:comment>
  <w:comment w:id="19" w:author="Ash Morgan" w:date="2017-09-07T21:45:00Z" w:initials="AM">
    <w:p w14:paraId="2F3A8BB7" w14:textId="1398689F" w:rsidR="0088499C" w:rsidRDefault="0088499C">
      <w:pPr>
        <w:pStyle w:val="af1"/>
      </w:pPr>
      <w:r>
        <w:rPr>
          <w:rStyle w:val="af0"/>
        </w:rPr>
        <w:annotationRef/>
      </w:r>
      <w:r>
        <w:rPr>
          <w:rFonts w:hint="eastAsia"/>
        </w:rPr>
        <w:t>发掘</w:t>
      </w:r>
      <w:r>
        <w:t>？挖掘？</w:t>
      </w:r>
    </w:p>
  </w:comment>
  <w:comment w:id="20" w:author="Arvin Si.Chuan" w:date="2017-09-08T07:52:00Z" w:initials="AS">
    <w:p w14:paraId="0F822FD1" w14:textId="039FBA2D" w:rsidR="0088499C" w:rsidRDefault="0088499C">
      <w:pPr>
        <w:pStyle w:val="af1"/>
      </w:pPr>
      <w:r>
        <w:rPr>
          <w:rStyle w:val="af0"/>
        </w:rPr>
        <w:annotationRef/>
      </w:r>
      <w:r>
        <w:rPr>
          <w:rFonts w:hint="eastAsia"/>
        </w:rPr>
        <w:t>发现和挖掘</w:t>
      </w:r>
    </w:p>
  </w:comment>
  <w:comment w:id="24" w:author="Ash Morgan" w:date="2017-09-07T21:50:00Z" w:initials="AM">
    <w:p w14:paraId="25A057D8" w14:textId="77777777" w:rsidR="0088499C" w:rsidRDefault="0088499C">
      <w:pPr>
        <w:pStyle w:val="af1"/>
      </w:pPr>
      <w:r>
        <w:rPr>
          <w:rStyle w:val="af0"/>
        </w:rPr>
        <w:annotationRef/>
      </w:r>
      <w:r>
        <w:rPr>
          <w:rFonts w:hint="eastAsia"/>
        </w:rPr>
        <w:t>可以</w:t>
      </w:r>
      <w:r>
        <w:t>优化为：</w:t>
      </w:r>
    </w:p>
    <w:p w14:paraId="31D6985E" w14:textId="77777777" w:rsidR="0088499C" w:rsidRDefault="0088499C">
      <w:pPr>
        <w:pStyle w:val="af1"/>
        <w:rPr>
          <w:sz w:val="24"/>
        </w:rPr>
      </w:pPr>
      <w:r w:rsidRPr="00746C64">
        <w:rPr>
          <w:rFonts w:hint="eastAsia"/>
          <w:sz w:val="24"/>
          <w:highlight w:val="yellow"/>
        </w:rPr>
        <w:t>以</w:t>
      </w:r>
      <w:r w:rsidRPr="00746C64">
        <w:rPr>
          <w:sz w:val="24"/>
          <w:highlight w:val="yellow"/>
        </w:rPr>
        <w:t>用户输入的</w:t>
      </w:r>
      <w:r w:rsidRPr="00746C64">
        <w:rPr>
          <w:sz w:val="24"/>
          <w:highlight w:val="yellow"/>
          <w:u w:val="single"/>
        </w:rPr>
        <w:t>原始</w:t>
      </w:r>
      <w:r w:rsidRPr="00123312">
        <w:rPr>
          <w:rFonts w:hint="eastAsia"/>
          <w:sz w:val="24"/>
          <w:u w:val="single"/>
        </w:rPr>
        <w:t>数据源（如</w:t>
      </w:r>
      <w:r>
        <w:rPr>
          <w:rFonts w:hint="eastAsia"/>
          <w:sz w:val="24"/>
          <w:u w:val="single"/>
        </w:rPr>
        <w:t>文档型的</w:t>
      </w:r>
      <w:r w:rsidRPr="00123312">
        <w:rPr>
          <w:rFonts w:hint="eastAsia"/>
          <w:sz w:val="24"/>
          <w:u w:val="single"/>
        </w:rPr>
        <w:t>Excel</w:t>
      </w:r>
      <w:r w:rsidRPr="00123312">
        <w:rPr>
          <w:rFonts w:hint="eastAsia"/>
          <w:sz w:val="24"/>
          <w:u w:val="single"/>
        </w:rPr>
        <w:t>、</w:t>
      </w:r>
      <w:r w:rsidRPr="00123312">
        <w:rPr>
          <w:rFonts w:hint="eastAsia"/>
          <w:sz w:val="24"/>
          <w:u w:val="single"/>
        </w:rPr>
        <w:t>CSV</w:t>
      </w:r>
      <w:r>
        <w:rPr>
          <w:rFonts w:hint="eastAsia"/>
          <w:sz w:val="24"/>
          <w:u w:val="single"/>
        </w:rPr>
        <w:t>文件和</w:t>
      </w:r>
      <w:r w:rsidRPr="00123312">
        <w:rPr>
          <w:rFonts w:hint="eastAsia"/>
          <w:sz w:val="24"/>
          <w:u w:val="single"/>
        </w:rPr>
        <w:t>DB</w:t>
      </w:r>
      <w:r>
        <w:rPr>
          <w:rFonts w:hint="eastAsia"/>
          <w:sz w:val="24"/>
          <w:u w:val="single"/>
        </w:rPr>
        <w:t>连接，非文档型的图像和声音文件</w:t>
      </w:r>
      <w:r w:rsidRPr="00123312">
        <w:rPr>
          <w:rFonts w:hint="eastAsia"/>
          <w:sz w:val="24"/>
          <w:u w:val="single"/>
        </w:rPr>
        <w:t>）</w:t>
      </w:r>
      <w:r>
        <w:rPr>
          <w:rFonts w:hint="eastAsia"/>
          <w:sz w:val="24"/>
        </w:rPr>
        <w:t>作为</w:t>
      </w:r>
      <w:r w:rsidRPr="00B70BA9">
        <w:rPr>
          <w:rFonts w:hint="eastAsia"/>
          <w:sz w:val="24"/>
          <w:highlight w:val="darkBlue"/>
        </w:rPr>
        <w:t>(</w:t>
      </w:r>
      <w:r w:rsidRPr="00B70BA9">
        <w:rPr>
          <w:rFonts w:hint="eastAsia"/>
          <w:sz w:val="24"/>
          <w:highlight w:val="darkBlue"/>
        </w:rPr>
        <w:t>数据</w:t>
      </w:r>
      <w:r w:rsidRPr="00B70BA9">
        <w:rPr>
          <w:rFonts w:hint="eastAsia"/>
          <w:sz w:val="24"/>
          <w:highlight w:val="darkBlue"/>
        </w:rPr>
        <w:t>)</w:t>
      </w:r>
      <w:r>
        <w:rPr>
          <w:rFonts w:hint="eastAsia"/>
          <w:sz w:val="24"/>
        </w:rPr>
        <w:t>输入，</w:t>
      </w:r>
      <w:r w:rsidRPr="00B70BA9">
        <w:rPr>
          <w:rFonts w:hint="eastAsia"/>
          <w:sz w:val="24"/>
          <w:highlight w:val="yellow"/>
        </w:rPr>
        <w:t>以</w:t>
      </w:r>
      <w:r>
        <w:rPr>
          <w:rFonts w:hint="eastAsia"/>
          <w:sz w:val="24"/>
        </w:rPr>
        <w:t>处理后的</w:t>
      </w:r>
      <w:r w:rsidRPr="00123312">
        <w:rPr>
          <w:rFonts w:hint="eastAsia"/>
          <w:sz w:val="24"/>
          <w:u w:val="single"/>
        </w:rPr>
        <w:t>规范化的结构化数据</w:t>
      </w:r>
      <w:r>
        <w:rPr>
          <w:rFonts w:hint="eastAsia"/>
          <w:sz w:val="24"/>
          <w:u w:val="single"/>
        </w:rPr>
        <w:t>集（文档型数据）或特征值，非文档型数据集（非文档型数据）</w:t>
      </w:r>
      <w:r>
        <w:rPr>
          <w:rFonts w:hint="eastAsia"/>
          <w:sz w:val="24"/>
        </w:rPr>
        <w:t>作为输出。</w:t>
      </w:r>
      <w:r>
        <w:rPr>
          <w:rStyle w:val="af0"/>
        </w:rPr>
        <w:annotationRef/>
      </w:r>
    </w:p>
    <w:p w14:paraId="05FDD8BE" w14:textId="77B5BB41" w:rsidR="0088499C" w:rsidRPr="00746C64" w:rsidRDefault="0088499C">
      <w:pPr>
        <w:pStyle w:val="af1"/>
      </w:pPr>
      <w:r w:rsidRPr="00B70BA9">
        <w:rPr>
          <w:rFonts w:hint="eastAsia"/>
          <w:color w:val="FFFF00"/>
          <w:sz w:val="24"/>
          <w:highlight w:val="yellow"/>
        </w:rPr>
        <w:t>黄色</w:t>
      </w:r>
      <w:r>
        <w:rPr>
          <w:rFonts w:hint="eastAsia"/>
          <w:sz w:val="24"/>
        </w:rPr>
        <w:t>：</w:t>
      </w:r>
      <w:r>
        <w:rPr>
          <w:sz w:val="24"/>
        </w:rPr>
        <w:t>新增</w:t>
      </w:r>
      <w:r>
        <w:rPr>
          <w:rFonts w:hint="eastAsia"/>
          <w:sz w:val="24"/>
        </w:rPr>
        <w:t>；</w:t>
      </w:r>
      <w:r w:rsidRPr="00B70BA9">
        <w:rPr>
          <w:rFonts w:hint="eastAsia"/>
          <w:color w:val="001236"/>
          <w:sz w:val="24"/>
          <w:highlight w:val="darkBlue"/>
        </w:rPr>
        <w:t>蓝色</w:t>
      </w:r>
      <w:r>
        <w:rPr>
          <w:rFonts w:hint="eastAsia"/>
          <w:sz w:val="24"/>
        </w:rPr>
        <w:t>：</w:t>
      </w:r>
      <w:r>
        <w:rPr>
          <w:sz w:val="24"/>
        </w:rPr>
        <w:t>删除</w:t>
      </w:r>
    </w:p>
  </w:comment>
  <w:comment w:id="25" w:author="Arvin Si.Chuan" w:date="2017-09-08T07:56:00Z" w:initials="AS">
    <w:p w14:paraId="7B11CB22" w14:textId="20F820A2" w:rsidR="0088499C" w:rsidRDefault="0088499C">
      <w:pPr>
        <w:pStyle w:val="af1"/>
      </w:pPr>
      <w:r>
        <w:rPr>
          <w:rStyle w:val="af0"/>
        </w:rPr>
        <w:annotationRef/>
      </w:r>
      <w:r>
        <w:rPr>
          <w:rFonts w:hint="eastAsia"/>
        </w:rPr>
        <w:t>已经更新</w:t>
      </w:r>
    </w:p>
  </w:comment>
  <w:comment w:id="28" w:author="Ash Morgan" w:date="2017-09-07T22:05:00Z" w:initials="AM">
    <w:p w14:paraId="39FC3E80" w14:textId="35F3A3D5" w:rsidR="0088499C" w:rsidRDefault="0088499C">
      <w:pPr>
        <w:pStyle w:val="af1"/>
      </w:pPr>
      <w:r>
        <w:rPr>
          <w:rStyle w:val="af0"/>
        </w:rPr>
        <w:annotationRef/>
      </w:r>
      <w:r>
        <w:rPr>
          <w:rFonts w:hint="eastAsia"/>
        </w:rPr>
        <w:t>有争议</w:t>
      </w:r>
      <w:r>
        <w:t>。</w:t>
      </w:r>
    </w:p>
  </w:comment>
  <w:comment w:id="29" w:author="Arvin Si.Chuan" w:date="2017-09-08T08:02:00Z" w:initials="AS">
    <w:p w14:paraId="7DEC0220" w14:textId="1B8BE5B8" w:rsidR="0088499C" w:rsidRDefault="0088499C">
      <w:pPr>
        <w:pStyle w:val="af1"/>
      </w:pPr>
      <w:r>
        <w:rPr>
          <w:rStyle w:val="af0"/>
        </w:rPr>
        <w:annotationRef/>
      </w:r>
      <w:r>
        <w:rPr>
          <w:rFonts w:hint="eastAsia"/>
        </w:rPr>
        <w:t>图已更新，文字说明已经修订</w:t>
      </w:r>
    </w:p>
  </w:comment>
  <w:comment w:id="31" w:author="Ash Morgan" w:date="2017-09-07T22:11:00Z" w:initials="AM">
    <w:p w14:paraId="5EE0F326" w14:textId="184ED411" w:rsidR="0088499C" w:rsidRDefault="0088499C">
      <w:pPr>
        <w:pStyle w:val="af1"/>
      </w:pPr>
      <w:r>
        <w:rPr>
          <w:rStyle w:val="af0"/>
        </w:rPr>
        <w:annotationRef/>
      </w:r>
      <w:r>
        <w:rPr>
          <w:rFonts w:hint="eastAsia"/>
        </w:rPr>
        <w:t>在</w:t>
      </w:r>
      <w:r>
        <w:t>图中没有得到</w:t>
      </w:r>
      <w:r>
        <w:rPr>
          <w:rFonts w:hint="eastAsia"/>
        </w:rPr>
        <w:t>清晰</w:t>
      </w:r>
      <w:r>
        <w:t>体现。</w:t>
      </w:r>
    </w:p>
  </w:comment>
  <w:comment w:id="32" w:author="Arvin Si.Chuan" w:date="2017-09-08T08:11:00Z" w:initials="AS">
    <w:p w14:paraId="49A777F2" w14:textId="350FBE92" w:rsidR="0088499C" w:rsidRDefault="0088499C">
      <w:pPr>
        <w:pStyle w:val="af1"/>
      </w:pPr>
      <w:r>
        <w:rPr>
          <w:rStyle w:val="af0"/>
        </w:rPr>
        <w:annotationRef/>
      </w:r>
      <w:r>
        <w:rPr>
          <w:rFonts w:hint="eastAsia"/>
        </w:rPr>
        <w:t>图中红色箭头更新对其进行了补充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758D1D" w15:done="0"/>
  <w15:commentEx w15:paraId="5461D78C" w15:paraIdParent="70758D1D" w15:done="0"/>
  <w15:commentEx w15:paraId="43B84A2C" w15:done="1"/>
  <w15:commentEx w15:paraId="5562768A" w15:done="1"/>
  <w15:commentEx w15:paraId="203B8EB2" w15:done="1"/>
  <w15:commentEx w15:paraId="2F3A8BB7" w15:done="0"/>
  <w15:commentEx w15:paraId="0F822FD1" w15:paraIdParent="2F3A8BB7" w15:done="0"/>
  <w15:commentEx w15:paraId="05FDD8BE" w15:done="0"/>
  <w15:commentEx w15:paraId="7B11CB22" w15:paraIdParent="05FDD8BE" w15:done="0"/>
  <w15:commentEx w15:paraId="39FC3E80" w15:done="0"/>
  <w15:commentEx w15:paraId="7DEC0220" w15:paraIdParent="39FC3E80" w15:done="0"/>
  <w15:commentEx w15:paraId="5EE0F326" w15:done="0"/>
  <w15:commentEx w15:paraId="49A777F2" w15:paraIdParent="5EE0F3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758D1D" w16cid:durableId="1D5CC93B"/>
  <w16cid:commentId w16cid:paraId="5461D78C" w16cid:durableId="1D5CC98D"/>
  <w16cid:commentId w16cid:paraId="43B84A2C" w16cid:durableId="1D5CC93C"/>
  <w16cid:commentId w16cid:paraId="203B8EB2" w16cid:durableId="1D5CC93E"/>
  <w16cid:commentId w16cid:paraId="2F3A8BB7" w16cid:durableId="1D5CC93F"/>
  <w16cid:commentId w16cid:paraId="0F822FD1" w16cid:durableId="1D5CCAD6"/>
  <w16cid:commentId w16cid:paraId="05FDD8BE" w16cid:durableId="1D5CC940"/>
  <w16cid:commentId w16cid:paraId="7B11CB22" w16cid:durableId="1D5CCBBB"/>
  <w16cid:commentId w16cid:paraId="5EE0F326" w16cid:durableId="1D5CC942"/>
  <w16cid:commentId w16cid:paraId="49A777F2" w16cid:durableId="1D5CCF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B29A78" w14:textId="77777777" w:rsidR="00D56951" w:rsidRDefault="00D56951">
      <w:r>
        <w:separator/>
      </w:r>
    </w:p>
  </w:endnote>
  <w:endnote w:type="continuationSeparator" w:id="0">
    <w:p w14:paraId="6D90AB69" w14:textId="77777777" w:rsidR="00D56951" w:rsidRDefault="00D569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A3A5B" w14:textId="5FB755E0" w:rsidR="0088499C" w:rsidRDefault="0088499C"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C02208">
      <w:rPr>
        <w:noProof/>
      </w:rPr>
      <w:t>2</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C02208">
      <w:rPr>
        <w:noProof/>
      </w:rPr>
      <w:t>2</w:t>
    </w:r>
    <w:r w:rsidRPr="006763E8">
      <w:rPr>
        <w:noProof/>
      </w:rPr>
      <w:fldChar w:fldCharType="end"/>
    </w:r>
    <w:r w:rsidRPr="00B57B03">
      <w:rPr>
        <w:sz w:val="24"/>
        <w:szCs w:val="24"/>
      </w:rPr>
      <w:t xml:space="preserve"> </w:t>
    </w:r>
    <w:r w:rsidRPr="00B57B03">
      <w:rPr>
        <w:rFonts w:hint="eastAsia"/>
      </w:rPr>
      <w:t>页</w:t>
    </w:r>
  </w:p>
  <w:p w14:paraId="3B5D6E87" w14:textId="77777777" w:rsidR="0088499C" w:rsidRDefault="0088499C">
    <w:pPr>
      <w:pStyle w:val="a6"/>
    </w:pPr>
  </w:p>
  <w:p w14:paraId="0A661719" w14:textId="77777777" w:rsidR="0088499C" w:rsidRDefault="0088499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73E02" w14:textId="45C6E261" w:rsidR="0088499C" w:rsidRDefault="0088499C"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C02208">
      <w:rPr>
        <w:noProof/>
      </w:rPr>
      <w:t>17</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C02208">
      <w:rPr>
        <w:noProof/>
      </w:rPr>
      <w:t>17</w:t>
    </w:r>
    <w:r w:rsidRPr="006763E8">
      <w:rPr>
        <w:noProof/>
      </w:rPr>
      <w:fldChar w:fldCharType="end"/>
    </w:r>
    <w:r w:rsidRPr="00B57B03">
      <w:rPr>
        <w:sz w:val="24"/>
        <w:szCs w:val="24"/>
      </w:rPr>
      <w:t xml:space="preserve"> </w:t>
    </w:r>
    <w:r w:rsidRPr="00B57B03">
      <w:rPr>
        <w:rFonts w:hint="eastAsia"/>
      </w:rPr>
      <w:t>页</w:t>
    </w:r>
  </w:p>
  <w:p w14:paraId="2DD2B542" w14:textId="77777777" w:rsidR="0088499C" w:rsidRDefault="0088499C">
    <w:pPr>
      <w:pStyle w:val="a6"/>
    </w:pPr>
  </w:p>
  <w:p w14:paraId="07807959" w14:textId="77777777" w:rsidR="0088499C" w:rsidRDefault="0088499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F84A6" w14:textId="77777777" w:rsidR="00D56951" w:rsidRDefault="00D56951">
      <w:r>
        <w:separator/>
      </w:r>
    </w:p>
  </w:footnote>
  <w:footnote w:type="continuationSeparator" w:id="0">
    <w:p w14:paraId="454F31A2" w14:textId="77777777" w:rsidR="00D56951" w:rsidRDefault="00D569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3FD80" w14:textId="77777777" w:rsidR="0088499C" w:rsidRDefault="0088499C" w:rsidP="00285092">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6EBE7" w14:textId="77777777" w:rsidR="0088499C" w:rsidRDefault="0088499C" w:rsidP="00285092">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D297E" w14:textId="77777777" w:rsidR="0088499C" w:rsidRDefault="0088499C">
    <w:pPr>
      <w:pStyle w:val="a4"/>
    </w:pPr>
    <w:r>
      <w:rPr>
        <w:noProof/>
      </w:rPr>
      <w:pict w14:anchorId="4A57C4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7" o:spid="_x0000_s2050" type="#_x0000_t136" style="position:absolute;left:0;text-align:left;margin-left:0;margin-top:0;width:503.45pt;height:82pt;rotation:315;z-index:-251655168;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25234" w14:textId="34FC652E" w:rsidR="0088499C" w:rsidRDefault="0088499C">
    <w:pPr>
      <w:pStyle w:val="a4"/>
      <w:jc w:val="both"/>
    </w:pPr>
    <w:r>
      <w:rPr>
        <w:rFonts w:hint="eastAsia"/>
      </w:rPr>
      <w:t>目录</w:t>
    </w:r>
    <w:r>
      <w:rPr>
        <w:noProof/>
      </w:rPr>
      <w:pict w14:anchorId="24136F6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8" o:spid="_x0000_s2051" type="#_x0000_t136" style="position:absolute;left:0;text-align:left;margin-left:0;margin-top:0;width:503.45pt;height:106.75pt;rotation:315;z-index:-251653120;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r>
      <w:rPr>
        <w:rFonts w:hint="eastAsia"/>
      </w:rPr>
      <w:t xml:space="preserve"> -</w:t>
    </w:r>
    <w:r>
      <w:t xml:space="preserve"> </w:t>
    </w:r>
    <w:sdt>
      <w:sdtPr>
        <w:alias w:val="主题"/>
        <w:tag w:val=""/>
        <w:id w:val="1438412149"/>
        <w:placeholder>
          <w:docPart w:val="BD30D2B45F7345B9800BC4170E1630BB"/>
        </w:placeholder>
        <w:dataBinding w:prefixMappings="xmlns:ns0='http://purl.org/dc/elements/1.1/' xmlns:ns1='http://schemas.openxmlformats.org/package/2006/metadata/core-properties' " w:xpath="/ns1:coreProperties[1]/ns0:subject[1]" w:storeItemID="{6C3C8BC8-F283-45AE-878A-BAB7291924A1}"/>
        <w:text/>
      </w:sdtPr>
      <w:sdtContent>
        <w:r>
          <w:t>Project Dawn</w:t>
        </w:r>
      </w:sdtContent>
    </w:sdt>
    <w:r>
      <w:t xml:space="preserve"> </w:t>
    </w:r>
    <w:r>
      <w:rPr>
        <w:rFonts w:hint="eastAsia"/>
      </w:rPr>
      <w:t>-</w:t>
    </w:r>
    <w:sdt>
      <w:sdtPr>
        <w:rPr>
          <w:rFonts w:hint="eastAsia"/>
        </w:rPr>
        <w:alias w:val="标题"/>
        <w:tag w:val=""/>
        <w:id w:val="1781987788"/>
        <w:placeholder>
          <w:docPart w:val="31F56FD75F2A4D8EA28B8879D941134A"/>
        </w:placeholder>
        <w:dataBinding w:prefixMappings="xmlns:ns0='http://purl.org/dc/elements/1.1/' xmlns:ns1='http://schemas.openxmlformats.org/package/2006/metadata/core-properties' " w:xpath="/ns1:coreProperties[1]/ns0:title[1]" w:storeItemID="{6C3C8BC8-F283-45AE-878A-BAB7291924A1}"/>
        <w:text/>
      </w:sdtPr>
      <w:sdtContent>
        <w:r>
          <w:rPr>
            <w:rFonts w:hint="eastAsia"/>
          </w:rPr>
          <w:t>可行性研究报告</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F5E80" w14:textId="77777777" w:rsidR="0088499C" w:rsidRDefault="0088499C">
    <w:pPr>
      <w:pStyle w:val="a4"/>
    </w:pPr>
    <w:r>
      <w:rPr>
        <w:noProof/>
      </w:rPr>
      <w:pict w14:anchorId="18A4C42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6" o:spid="_x0000_s2049" type="#_x0000_t136" style="position:absolute;left:0;text-align:left;margin-left:0;margin-top:0;width:503.45pt;height:82pt;rotation:315;z-index:-251657216;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D405A" w14:textId="77777777" w:rsidR="0088499C" w:rsidRDefault="0088499C">
    <w:pPr>
      <w:pStyle w:val="a4"/>
    </w:pPr>
    <w:r>
      <w:rPr>
        <w:noProof/>
      </w:rPr>
      <w:pict w14:anchorId="040656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50" o:spid="_x0000_s2053" type="#_x0000_t136" style="position:absolute;left:0;text-align:left;margin-left:0;margin-top:0;width:503.45pt;height:82pt;rotation:315;z-index:-251649024;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7D13C" w14:textId="7C8041EE" w:rsidR="0088499C" w:rsidRDefault="0088499C" w:rsidP="00AA1C17">
    <w:pPr>
      <w:pStyle w:val="a4"/>
      <w:jc w:val="both"/>
    </w:pPr>
    <w:r>
      <w:rPr>
        <w:noProof/>
      </w:rPr>
      <w:pict w14:anchorId="1B0808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left:0;text-align:left;margin-left:0;margin-top:0;width:503.45pt;height:106.75pt;rotation:315;z-index:-251644928;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sdt>
      <w:sdtPr>
        <w:alias w:val="主题"/>
        <w:tag w:val=""/>
        <w:id w:val="947275602"/>
        <w:placeholder>
          <w:docPart w:val="C6CA046D54F84ADF9EDDCEA9C44AD605"/>
        </w:placeholder>
        <w:dataBinding w:prefixMappings="xmlns:ns0='http://purl.org/dc/elements/1.1/' xmlns:ns1='http://schemas.openxmlformats.org/package/2006/metadata/core-properties' " w:xpath="/ns1:coreProperties[1]/ns0:subject[1]" w:storeItemID="{6C3C8BC8-F283-45AE-878A-BAB7291924A1}"/>
        <w:text/>
      </w:sdtPr>
      <w:sdtContent>
        <w:r>
          <w:t>Project Dawn</w:t>
        </w:r>
      </w:sdtContent>
    </w:sdt>
    <w:r>
      <w:t xml:space="preserve"> </w:t>
    </w:r>
    <w:r>
      <w:rPr>
        <w:rFonts w:hint="eastAsia"/>
      </w:rPr>
      <w:t>-</w:t>
    </w:r>
    <w:r>
      <w:t xml:space="preserve"> </w:t>
    </w:r>
    <w:sdt>
      <w:sdtPr>
        <w:rPr>
          <w:rFonts w:hint="eastAsia"/>
        </w:rPr>
        <w:alias w:val="标题"/>
        <w:tag w:val=""/>
        <w:id w:val="-1320110729"/>
        <w:placeholder>
          <w:docPart w:val="4A02B764839A4FEB99578AA92D8646F4"/>
        </w:placeholder>
        <w:dataBinding w:prefixMappings="xmlns:ns0='http://purl.org/dc/elements/1.1/' xmlns:ns1='http://schemas.openxmlformats.org/package/2006/metadata/core-properties' " w:xpath="/ns1:coreProperties[1]/ns0:title[1]" w:storeItemID="{6C3C8BC8-F283-45AE-878A-BAB7291924A1}"/>
        <w:text/>
      </w:sdtPr>
      <w:sdtContent>
        <w:r>
          <w:rPr>
            <w:rFonts w:hint="eastAsia"/>
          </w:rPr>
          <w:t>可行性研究报告</w:t>
        </w:r>
      </w:sdtContent>
    </w:sdt>
    <w:r>
      <w:rPr>
        <w:noProof/>
      </w:rPr>
      <w:pict w14:anchorId="02360A07">
        <v:shape id="PowerPlusWaterMarkObject26002551" o:spid="_x0000_s2054" type="#_x0000_t136" style="position:absolute;left:0;text-align:left;margin-left:0;margin-top:0;width:503.45pt;height:106.75pt;rotation:315;z-index:-251646976;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339F4" w14:textId="77777777" w:rsidR="0088499C" w:rsidRDefault="0088499C">
    <w:pPr>
      <w:pStyle w:val="a4"/>
    </w:pPr>
    <w:r>
      <w:rPr>
        <w:noProof/>
      </w:rPr>
      <w:pict w14:anchorId="6E2B501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9" o:spid="_x0000_s2052" type="#_x0000_t136" style="position:absolute;left:0;text-align:left;margin-left:0;margin-top:0;width:503.45pt;height:82pt;rotation:315;z-index:-251651072;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F93CF0"/>
    <w:multiLevelType w:val="hybridMultilevel"/>
    <w:tmpl w:val="6AACBE86"/>
    <w:lvl w:ilvl="0" w:tplc="1B48D8D2">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34106DD"/>
    <w:multiLevelType w:val="hybridMultilevel"/>
    <w:tmpl w:val="0C184172"/>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90821B3"/>
    <w:multiLevelType w:val="hybridMultilevel"/>
    <w:tmpl w:val="133C3DF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834275"/>
    <w:multiLevelType w:val="hybridMultilevel"/>
    <w:tmpl w:val="7FD800D2"/>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8"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10"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1"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23604574"/>
    <w:multiLevelType w:val="hybridMultilevel"/>
    <w:tmpl w:val="49EEBDF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3DEC3A22"/>
    <w:multiLevelType w:val="hybridMultilevel"/>
    <w:tmpl w:val="C94E6E1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3F085AF0"/>
    <w:multiLevelType w:val="hybridMultilevel"/>
    <w:tmpl w:val="90709830"/>
    <w:lvl w:ilvl="0" w:tplc="7E4E017E">
      <w:start w:val="1"/>
      <w:numFmt w:val="lowerLetter"/>
      <w:lvlText w:val="%1."/>
      <w:lvlJc w:val="left"/>
      <w:pPr>
        <w:tabs>
          <w:tab w:val="num" w:pos="360"/>
        </w:tabs>
        <w:ind w:left="360" w:hanging="360"/>
      </w:pPr>
      <w:rPr>
        <w:rFonts w:ascii="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87839BC"/>
    <w:multiLevelType w:val="hybridMultilevel"/>
    <w:tmpl w:val="4EFA2B1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B755526"/>
    <w:multiLevelType w:val="hybridMultilevel"/>
    <w:tmpl w:val="B39A88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4" w15:restartNumberingAfterBreak="0">
    <w:nsid w:val="670E5B8A"/>
    <w:multiLevelType w:val="multilevel"/>
    <w:tmpl w:val="CA8E52D4"/>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5" w15:restartNumberingAfterBreak="0">
    <w:nsid w:val="6E3249BA"/>
    <w:multiLevelType w:val="hybridMultilevel"/>
    <w:tmpl w:val="3962AD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2DD5C77"/>
    <w:multiLevelType w:val="hybridMultilevel"/>
    <w:tmpl w:val="E93AE06C"/>
    <w:lvl w:ilvl="0" w:tplc="D9ECE196">
      <w:start w:val="2"/>
      <w:numFmt w:val="decimal"/>
      <w:lvlText w:val="图 %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9"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77CD4CDE"/>
    <w:multiLevelType w:val="hybridMultilevel"/>
    <w:tmpl w:val="535C45E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7"/>
  </w:num>
  <w:num w:numId="2">
    <w:abstractNumId w:val="14"/>
  </w:num>
  <w:num w:numId="3">
    <w:abstractNumId w:val="18"/>
  </w:num>
  <w:num w:numId="4">
    <w:abstractNumId w:val="28"/>
  </w:num>
  <w:num w:numId="5">
    <w:abstractNumId w:val="7"/>
  </w:num>
  <w:num w:numId="6">
    <w:abstractNumId w:val="9"/>
  </w:num>
  <w:num w:numId="7">
    <w:abstractNumId w:val="20"/>
  </w:num>
  <w:num w:numId="8">
    <w:abstractNumId w:val="11"/>
  </w:num>
  <w:num w:numId="9">
    <w:abstractNumId w:val="8"/>
  </w:num>
  <w:num w:numId="10">
    <w:abstractNumId w:val="32"/>
  </w:num>
  <w:num w:numId="11">
    <w:abstractNumId w:val="26"/>
  </w:num>
  <w:num w:numId="12">
    <w:abstractNumId w:val="0"/>
  </w:num>
  <w:num w:numId="13">
    <w:abstractNumId w:val="30"/>
  </w:num>
  <w:num w:numId="14">
    <w:abstractNumId w:val="23"/>
  </w:num>
  <w:num w:numId="15">
    <w:abstractNumId w:val="10"/>
  </w:num>
  <w:num w:numId="16">
    <w:abstractNumId w:val="29"/>
  </w:num>
  <w:num w:numId="17">
    <w:abstractNumId w:val="6"/>
  </w:num>
  <w:num w:numId="18">
    <w:abstractNumId w:val="3"/>
  </w:num>
  <w:num w:numId="19">
    <w:abstractNumId w:val="13"/>
  </w:num>
  <w:num w:numId="20">
    <w:abstractNumId w:val="25"/>
  </w:num>
  <w:num w:numId="21">
    <w:abstractNumId w:val="16"/>
  </w:num>
  <w:num w:numId="22">
    <w:abstractNumId w:val="19"/>
  </w:num>
  <w:num w:numId="23">
    <w:abstractNumId w:val="1"/>
  </w:num>
  <w:num w:numId="24">
    <w:abstractNumId w:val="2"/>
  </w:num>
  <w:num w:numId="25">
    <w:abstractNumId w:val="5"/>
  </w:num>
  <w:num w:numId="26">
    <w:abstractNumId w:val="21"/>
  </w:num>
  <w:num w:numId="27">
    <w:abstractNumId w:val="31"/>
  </w:num>
  <w:num w:numId="28">
    <w:abstractNumId w:val="15"/>
  </w:num>
  <w:num w:numId="29">
    <w:abstractNumId w:val="24"/>
  </w:num>
  <w:num w:numId="30">
    <w:abstractNumId w:val="27"/>
  </w:num>
  <w:num w:numId="31">
    <w:abstractNumId w:val="24"/>
  </w:num>
  <w:num w:numId="32">
    <w:abstractNumId w:val="24"/>
  </w:num>
  <w:num w:numId="33">
    <w:abstractNumId w:val="24"/>
  </w:num>
  <w:num w:numId="34">
    <w:abstractNumId w:val="24"/>
  </w:num>
  <w:num w:numId="35">
    <w:abstractNumId w:val="24"/>
  </w:num>
  <w:num w:numId="36">
    <w:abstractNumId w:val="24"/>
  </w:num>
  <w:num w:numId="37">
    <w:abstractNumId w:val="24"/>
  </w:num>
  <w:num w:numId="38">
    <w:abstractNumId w:val="24"/>
  </w:num>
  <w:num w:numId="39">
    <w:abstractNumId w:val="24"/>
  </w:num>
  <w:num w:numId="40">
    <w:abstractNumId w:val="12"/>
  </w:num>
  <w:num w:numId="41">
    <w:abstractNumId w:val="4"/>
  </w:num>
  <w:num w:numId="42">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sh Morgan">
    <w15:presenceInfo w15:providerId="Windows Live" w15:userId="18b47abe67df13fa"/>
  </w15:person>
  <w15:person w15:author="Arvin Si.Chuan">
    <w15:presenceInfo w15:providerId="Windows Live" w15:userId="05332fce48eacc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31B"/>
    <w:rsid w:val="00031BE2"/>
    <w:rsid w:val="0004135E"/>
    <w:rsid w:val="00041FF5"/>
    <w:rsid w:val="00057C55"/>
    <w:rsid w:val="00091A5B"/>
    <w:rsid w:val="00094EF4"/>
    <w:rsid w:val="00096D84"/>
    <w:rsid w:val="000A0196"/>
    <w:rsid w:val="000B2A3A"/>
    <w:rsid w:val="000D2B8A"/>
    <w:rsid w:val="000E03CE"/>
    <w:rsid w:val="00120D2F"/>
    <w:rsid w:val="00123312"/>
    <w:rsid w:val="00142B6E"/>
    <w:rsid w:val="001478A5"/>
    <w:rsid w:val="00150524"/>
    <w:rsid w:val="00151827"/>
    <w:rsid w:val="00172EF4"/>
    <w:rsid w:val="00190E1E"/>
    <w:rsid w:val="00191E56"/>
    <w:rsid w:val="001A45C4"/>
    <w:rsid w:val="001C6F69"/>
    <w:rsid w:val="001C74CD"/>
    <w:rsid w:val="001D27A0"/>
    <w:rsid w:val="001D6F91"/>
    <w:rsid w:val="001F2C16"/>
    <w:rsid w:val="001F4F2F"/>
    <w:rsid w:val="00201DAE"/>
    <w:rsid w:val="00204486"/>
    <w:rsid w:val="00205C0B"/>
    <w:rsid w:val="00221541"/>
    <w:rsid w:val="0022282B"/>
    <w:rsid w:val="00223DDF"/>
    <w:rsid w:val="002353AE"/>
    <w:rsid w:val="002613C2"/>
    <w:rsid w:val="00285092"/>
    <w:rsid w:val="00286BBA"/>
    <w:rsid w:val="00290082"/>
    <w:rsid w:val="002A3BE7"/>
    <w:rsid w:val="002A4CFA"/>
    <w:rsid w:val="002C2DD3"/>
    <w:rsid w:val="002D3C71"/>
    <w:rsid w:val="002F235F"/>
    <w:rsid w:val="002F4030"/>
    <w:rsid w:val="002F5E99"/>
    <w:rsid w:val="003055E8"/>
    <w:rsid w:val="003076C3"/>
    <w:rsid w:val="00316B3B"/>
    <w:rsid w:val="0032402F"/>
    <w:rsid w:val="0036332B"/>
    <w:rsid w:val="003D3204"/>
    <w:rsid w:val="003E31D7"/>
    <w:rsid w:val="003F1B5F"/>
    <w:rsid w:val="0041085E"/>
    <w:rsid w:val="00410DBE"/>
    <w:rsid w:val="00413CE5"/>
    <w:rsid w:val="00416059"/>
    <w:rsid w:val="00441CA8"/>
    <w:rsid w:val="00453686"/>
    <w:rsid w:val="00487BFC"/>
    <w:rsid w:val="004911CF"/>
    <w:rsid w:val="004A337C"/>
    <w:rsid w:val="004A55ED"/>
    <w:rsid w:val="004B4A66"/>
    <w:rsid w:val="004C2C9E"/>
    <w:rsid w:val="004C46C3"/>
    <w:rsid w:val="004C706D"/>
    <w:rsid w:val="004D1357"/>
    <w:rsid w:val="004E17CE"/>
    <w:rsid w:val="0050591E"/>
    <w:rsid w:val="005067BB"/>
    <w:rsid w:val="00513C3E"/>
    <w:rsid w:val="005312BB"/>
    <w:rsid w:val="005366F5"/>
    <w:rsid w:val="00563442"/>
    <w:rsid w:val="00563809"/>
    <w:rsid w:val="00571B8C"/>
    <w:rsid w:val="005722A4"/>
    <w:rsid w:val="005920F5"/>
    <w:rsid w:val="00592E93"/>
    <w:rsid w:val="00594BC9"/>
    <w:rsid w:val="005A2DF4"/>
    <w:rsid w:val="005A3CB8"/>
    <w:rsid w:val="005C38C9"/>
    <w:rsid w:val="005D37BD"/>
    <w:rsid w:val="005D4E97"/>
    <w:rsid w:val="005D7BC9"/>
    <w:rsid w:val="006122A3"/>
    <w:rsid w:val="00621CB1"/>
    <w:rsid w:val="00630AED"/>
    <w:rsid w:val="00633B86"/>
    <w:rsid w:val="00640885"/>
    <w:rsid w:val="006517AA"/>
    <w:rsid w:val="006552CC"/>
    <w:rsid w:val="006618BB"/>
    <w:rsid w:val="00673498"/>
    <w:rsid w:val="0069230C"/>
    <w:rsid w:val="00696AE1"/>
    <w:rsid w:val="006B423B"/>
    <w:rsid w:val="006B5D5A"/>
    <w:rsid w:val="006B7B7F"/>
    <w:rsid w:val="006C1BCC"/>
    <w:rsid w:val="006C3320"/>
    <w:rsid w:val="006D79C8"/>
    <w:rsid w:val="006F32ED"/>
    <w:rsid w:val="006F6DCF"/>
    <w:rsid w:val="0070499B"/>
    <w:rsid w:val="00706FF6"/>
    <w:rsid w:val="0070713B"/>
    <w:rsid w:val="0073095F"/>
    <w:rsid w:val="00746C64"/>
    <w:rsid w:val="0075001E"/>
    <w:rsid w:val="007530AA"/>
    <w:rsid w:val="00754BE1"/>
    <w:rsid w:val="00766521"/>
    <w:rsid w:val="00767F03"/>
    <w:rsid w:val="00770A96"/>
    <w:rsid w:val="00781753"/>
    <w:rsid w:val="00793E93"/>
    <w:rsid w:val="00794D71"/>
    <w:rsid w:val="007C0227"/>
    <w:rsid w:val="007C2B99"/>
    <w:rsid w:val="007C41DD"/>
    <w:rsid w:val="007D5239"/>
    <w:rsid w:val="007D6AE6"/>
    <w:rsid w:val="007F074B"/>
    <w:rsid w:val="00803E9C"/>
    <w:rsid w:val="008053AD"/>
    <w:rsid w:val="00827D21"/>
    <w:rsid w:val="00853936"/>
    <w:rsid w:val="008546A3"/>
    <w:rsid w:val="00857249"/>
    <w:rsid w:val="00857E75"/>
    <w:rsid w:val="00860A26"/>
    <w:rsid w:val="0086107D"/>
    <w:rsid w:val="00861A60"/>
    <w:rsid w:val="00865A53"/>
    <w:rsid w:val="0088499C"/>
    <w:rsid w:val="008A64F6"/>
    <w:rsid w:val="008B4719"/>
    <w:rsid w:val="008D0B0F"/>
    <w:rsid w:val="008F1CD2"/>
    <w:rsid w:val="00913255"/>
    <w:rsid w:val="00914622"/>
    <w:rsid w:val="009206DB"/>
    <w:rsid w:val="009238FF"/>
    <w:rsid w:val="00947FA7"/>
    <w:rsid w:val="00954CE4"/>
    <w:rsid w:val="0096312D"/>
    <w:rsid w:val="009736D0"/>
    <w:rsid w:val="009939A4"/>
    <w:rsid w:val="00993DEC"/>
    <w:rsid w:val="00995BD8"/>
    <w:rsid w:val="009A2E8F"/>
    <w:rsid w:val="009B04D3"/>
    <w:rsid w:val="009B45CF"/>
    <w:rsid w:val="009C0438"/>
    <w:rsid w:val="009C140C"/>
    <w:rsid w:val="009E7B1B"/>
    <w:rsid w:val="009F0882"/>
    <w:rsid w:val="009F1407"/>
    <w:rsid w:val="009F3160"/>
    <w:rsid w:val="00A007A8"/>
    <w:rsid w:val="00A009CF"/>
    <w:rsid w:val="00A13446"/>
    <w:rsid w:val="00A20329"/>
    <w:rsid w:val="00A20994"/>
    <w:rsid w:val="00A37029"/>
    <w:rsid w:val="00A41BB1"/>
    <w:rsid w:val="00A50449"/>
    <w:rsid w:val="00A54D31"/>
    <w:rsid w:val="00A83BAF"/>
    <w:rsid w:val="00A84890"/>
    <w:rsid w:val="00A90C08"/>
    <w:rsid w:val="00A95D80"/>
    <w:rsid w:val="00AA1C17"/>
    <w:rsid w:val="00AA2F27"/>
    <w:rsid w:val="00AA55CE"/>
    <w:rsid w:val="00AB576E"/>
    <w:rsid w:val="00AC76F1"/>
    <w:rsid w:val="00AC7DE2"/>
    <w:rsid w:val="00AE30F7"/>
    <w:rsid w:val="00AE3601"/>
    <w:rsid w:val="00B06F44"/>
    <w:rsid w:val="00B16D54"/>
    <w:rsid w:val="00B368B7"/>
    <w:rsid w:val="00B41C20"/>
    <w:rsid w:val="00B61E04"/>
    <w:rsid w:val="00B70BA9"/>
    <w:rsid w:val="00B72552"/>
    <w:rsid w:val="00B74902"/>
    <w:rsid w:val="00B94DBE"/>
    <w:rsid w:val="00B95B47"/>
    <w:rsid w:val="00BA3AAC"/>
    <w:rsid w:val="00BA75B6"/>
    <w:rsid w:val="00BC3363"/>
    <w:rsid w:val="00BC71F8"/>
    <w:rsid w:val="00BD0253"/>
    <w:rsid w:val="00BD167F"/>
    <w:rsid w:val="00BD3AD5"/>
    <w:rsid w:val="00BD66E8"/>
    <w:rsid w:val="00BE0829"/>
    <w:rsid w:val="00BF58F7"/>
    <w:rsid w:val="00C02208"/>
    <w:rsid w:val="00C20D2D"/>
    <w:rsid w:val="00C30AFD"/>
    <w:rsid w:val="00C32EC0"/>
    <w:rsid w:val="00C3332F"/>
    <w:rsid w:val="00C37C87"/>
    <w:rsid w:val="00C571AE"/>
    <w:rsid w:val="00C809AD"/>
    <w:rsid w:val="00CA537B"/>
    <w:rsid w:val="00CB5BE2"/>
    <w:rsid w:val="00CD0B08"/>
    <w:rsid w:val="00CD6C2C"/>
    <w:rsid w:val="00CE68D7"/>
    <w:rsid w:val="00CE7AEF"/>
    <w:rsid w:val="00CF27A3"/>
    <w:rsid w:val="00D1414D"/>
    <w:rsid w:val="00D27E27"/>
    <w:rsid w:val="00D46883"/>
    <w:rsid w:val="00D542D1"/>
    <w:rsid w:val="00D544F8"/>
    <w:rsid w:val="00D56387"/>
    <w:rsid w:val="00D56951"/>
    <w:rsid w:val="00D56A26"/>
    <w:rsid w:val="00D80966"/>
    <w:rsid w:val="00D84AD8"/>
    <w:rsid w:val="00D974F0"/>
    <w:rsid w:val="00DA1D0A"/>
    <w:rsid w:val="00DB52F2"/>
    <w:rsid w:val="00DC4C23"/>
    <w:rsid w:val="00DC545D"/>
    <w:rsid w:val="00DD3146"/>
    <w:rsid w:val="00DD7ECA"/>
    <w:rsid w:val="00DE1490"/>
    <w:rsid w:val="00DE4C9C"/>
    <w:rsid w:val="00DF4278"/>
    <w:rsid w:val="00E12567"/>
    <w:rsid w:val="00E140C5"/>
    <w:rsid w:val="00E24CB4"/>
    <w:rsid w:val="00E24CC4"/>
    <w:rsid w:val="00E2531B"/>
    <w:rsid w:val="00E42359"/>
    <w:rsid w:val="00E427E0"/>
    <w:rsid w:val="00E6013C"/>
    <w:rsid w:val="00E771E0"/>
    <w:rsid w:val="00EA1C0F"/>
    <w:rsid w:val="00EA1EB0"/>
    <w:rsid w:val="00EB4468"/>
    <w:rsid w:val="00EB71B4"/>
    <w:rsid w:val="00EC6EC8"/>
    <w:rsid w:val="00ED4FEC"/>
    <w:rsid w:val="00ED76D3"/>
    <w:rsid w:val="00EE6CB6"/>
    <w:rsid w:val="00EF6B3B"/>
    <w:rsid w:val="00F04A0D"/>
    <w:rsid w:val="00F14FE9"/>
    <w:rsid w:val="00F248E0"/>
    <w:rsid w:val="00F33BFE"/>
    <w:rsid w:val="00F558AB"/>
    <w:rsid w:val="00F627D7"/>
    <w:rsid w:val="00F76D87"/>
    <w:rsid w:val="00FB232F"/>
    <w:rsid w:val="00FB66DA"/>
    <w:rsid w:val="00FC017A"/>
    <w:rsid w:val="00FD5CD0"/>
    <w:rsid w:val="00FD75FE"/>
    <w:rsid w:val="00FE1A51"/>
    <w:rsid w:val="00FE48CE"/>
    <w:rsid w:val="00FE4A36"/>
    <w:rsid w:val="00FE6F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1"/>
    </o:shapelayout>
  </w:shapeDefaults>
  <w:decimalSymbol w:val="."/>
  <w:listSeparator w:val=","/>
  <w14:docId w14:val="67BC6F90"/>
  <w15:chartTrackingRefBased/>
  <w15:docId w15:val="{2884F29B-2AA2-48FE-B70B-DA2AD192C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numPr>
        <w:numId w:val="29"/>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29"/>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29"/>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F1CD2"/>
    <w:pPr>
      <w:keepNext/>
      <w:keepLines/>
      <w:numPr>
        <w:ilvl w:val="3"/>
        <w:numId w:val="29"/>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F1CD2"/>
    <w:pPr>
      <w:keepNext/>
      <w:keepLines/>
      <w:numPr>
        <w:ilvl w:val="4"/>
        <w:numId w:val="29"/>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F1CD2"/>
    <w:pPr>
      <w:keepNext/>
      <w:keepLines/>
      <w:numPr>
        <w:ilvl w:val="5"/>
        <w:numId w:val="29"/>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F1CD2"/>
    <w:pPr>
      <w:keepNext/>
      <w:keepLines/>
      <w:numPr>
        <w:ilvl w:val="6"/>
        <w:numId w:val="29"/>
      </w:numPr>
      <w:spacing w:before="240" w:after="64" w:line="320" w:lineRule="auto"/>
      <w:outlineLvl w:val="6"/>
    </w:pPr>
    <w:rPr>
      <w:b/>
      <w:bCs/>
      <w:sz w:val="24"/>
    </w:rPr>
  </w:style>
  <w:style w:type="paragraph" w:styleId="8">
    <w:name w:val="heading 8"/>
    <w:basedOn w:val="a"/>
    <w:next w:val="a"/>
    <w:link w:val="80"/>
    <w:uiPriority w:val="9"/>
    <w:semiHidden/>
    <w:unhideWhenUsed/>
    <w:qFormat/>
    <w:rsid w:val="008F1CD2"/>
    <w:pPr>
      <w:keepNext/>
      <w:keepLines/>
      <w:numPr>
        <w:ilvl w:val="7"/>
        <w:numId w:val="29"/>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F1CD2"/>
    <w:pPr>
      <w:keepNext/>
      <w:keepLines/>
      <w:numPr>
        <w:ilvl w:val="8"/>
        <w:numId w:val="29"/>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basedOn w:val="a0"/>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paragraph" w:styleId="aa">
    <w:name w:val="Title"/>
    <w:basedOn w:val="a"/>
    <w:qFormat/>
    <w:pPr>
      <w:spacing w:before="240" w:after="60"/>
      <w:jc w:val="center"/>
      <w:outlineLvl w:val="0"/>
    </w:pPr>
    <w:rPr>
      <w:rFonts w:ascii="Arial" w:hAnsi="Arial" w:cs="Arial"/>
      <w:b/>
      <w:bCs/>
      <w:sz w:val="32"/>
      <w:szCs w:val="32"/>
    </w:rPr>
  </w:style>
  <w:style w:type="character" w:styleId="ab">
    <w:name w:val="FollowedHyperlink"/>
    <w:basedOn w:val="a0"/>
    <w:semiHidden/>
    <w:rPr>
      <w:color w:val="800080"/>
      <w:u w:val="single"/>
    </w:rPr>
  </w:style>
  <w:style w:type="paragraph" w:styleId="ac">
    <w:name w:val="No Spacing"/>
    <w:link w:val="ad"/>
    <w:uiPriority w:val="1"/>
    <w:qFormat/>
    <w:rsid w:val="00E2531B"/>
    <w:rPr>
      <w:rFonts w:asciiTheme="minorHAnsi" w:eastAsiaTheme="minorEastAsia" w:hAnsiTheme="minorHAnsi" w:cstheme="minorBidi"/>
      <w:sz w:val="22"/>
      <w:szCs w:val="22"/>
    </w:rPr>
  </w:style>
  <w:style w:type="character" w:customStyle="1" w:styleId="ad">
    <w:name w:val="无间隔 字符"/>
    <w:basedOn w:val="a0"/>
    <w:link w:val="ac"/>
    <w:uiPriority w:val="1"/>
    <w:rsid w:val="00E2531B"/>
    <w:rPr>
      <w:rFonts w:asciiTheme="minorHAnsi" w:eastAsiaTheme="minorEastAsia" w:hAnsiTheme="minorHAnsi" w:cstheme="minorBidi"/>
      <w:sz w:val="22"/>
      <w:szCs w:val="22"/>
    </w:rPr>
  </w:style>
  <w:style w:type="paragraph" w:styleId="ae">
    <w:name w:val="List Paragraph"/>
    <w:basedOn w:val="a"/>
    <w:uiPriority w:val="34"/>
    <w:qFormat/>
    <w:rsid w:val="009C0438"/>
    <w:pPr>
      <w:ind w:firstLineChars="200" w:firstLine="420"/>
    </w:pPr>
  </w:style>
  <w:style w:type="character" w:customStyle="1" w:styleId="40">
    <w:name w:val="标题 4 字符"/>
    <w:basedOn w:val="a0"/>
    <w:link w:val="4"/>
    <w:uiPriority w:val="9"/>
    <w:semiHidden/>
    <w:rsid w:val="008F1CD2"/>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rsid w:val="008F1CD2"/>
    <w:rPr>
      <w:b/>
      <w:bCs/>
      <w:kern w:val="2"/>
      <w:sz w:val="28"/>
      <w:szCs w:val="28"/>
    </w:rPr>
  </w:style>
  <w:style w:type="character" w:customStyle="1" w:styleId="60">
    <w:name w:val="标题 6 字符"/>
    <w:basedOn w:val="a0"/>
    <w:link w:val="6"/>
    <w:uiPriority w:val="9"/>
    <w:semiHidden/>
    <w:rsid w:val="008F1CD2"/>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rsid w:val="008F1CD2"/>
    <w:rPr>
      <w:b/>
      <w:bCs/>
      <w:kern w:val="2"/>
      <w:sz w:val="24"/>
      <w:szCs w:val="24"/>
    </w:rPr>
  </w:style>
  <w:style w:type="character" w:customStyle="1" w:styleId="80">
    <w:name w:val="标题 8 字符"/>
    <w:basedOn w:val="a0"/>
    <w:link w:val="8"/>
    <w:uiPriority w:val="9"/>
    <w:semiHidden/>
    <w:rsid w:val="008F1CD2"/>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8F1CD2"/>
    <w:rPr>
      <w:rFonts w:asciiTheme="majorHAnsi" w:eastAsiaTheme="majorEastAsia" w:hAnsiTheme="majorHAnsi" w:cstheme="majorBidi"/>
      <w:kern w:val="2"/>
      <w:sz w:val="21"/>
      <w:szCs w:val="21"/>
    </w:rPr>
  </w:style>
  <w:style w:type="table" w:styleId="af">
    <w:name w:val="Table Grid"/>
    <w:basedOn w:val="a1"/>
    <w:uiPriority w:val="39"/>
    <w:rsid w:val="00F248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0"/>
    <w:uiPriority w:val="99"/>
    <w:semiHidden/>
    <w:unhideWhenUsed/>
    <w:rsid w:val="00513C3E"/>
    <w:rPr>
      <w:color w:val="808080"/>
      <w:shd w:val="clear" w:color="auto" w:fill="E6E6E6"/>
    </w:rPr>
  </w:style>
  <w:style w:type="character" w:customStyle="1" w:styleId="a7">
    <w:name w:val="页脚 字符"/>
    <w:basedOn w:val="a0"/>
    <w:link w:val="a6"/>
    <w:uiPriority w:val="99"/>
    <w:rsid w:val="00A20329"/>
    <w:rPr>
      <w:kern w:val="2"/>
      <w:sz w:val="18"/>
      <w:szCs w:val="18"/>
    </w:rPr>
  </w:style>
  <w:style w:type="character" w:styleId="af0">
    <w:name w:val="annotation reference"/>
    <w:basedOn w:val="a0"/>
    <w:uiPriority w:val="99"/>
    <w:semiHidden/>
    <w:unhideWhenUsed/>
    <w:rsid w:val="00B16D54"/>
    <w:rPr>
      <w:sz w:val="21"/>
      <w:szCs w:val="21"/>
    </w:rPr>
  </w:style>
  <w:style w:type="paragraph" w:styleId="af1">
    <w:name w:val="annotation text"/>
    <w:basedOn w:val="a"/>
    <w:link w:val="af2"/>
    <w:uiPriority w:val="99"/>
    <w:semiHidden/>
    <w:unhideWhenUsed/>
    <w:rsid w:val="00B16D54"/>
    <w:pPr>
      <w:jc w:val="left"/>
    </w:pPr>
  </w:style>
  <w:style w:type="character" w:customStyle="1" w:styleId="af2">
    <w:name w:val="批注文字 字符"/>
    <w:basedOn w:val="a0"/>
    <w:link w:val="af1"/>
    <w:uiPriority w:val="99"/>
    <w:semiHidden/>
    <w:rsid w:val="00B16D54"/>
    <w:rPr>
      <w:kern w:val="2"/>
      <w:sz w:val="21"/>
      <w:szCs w:val="24"/>
    </w:rPr>
  </w:style>
  <w:style w:type="paragraph" w:styleId="af3">
    <w:name w:val="annotation subject"/>
    <w:basedOn w:val="af1"/>
    <w:next w:val="af1"/>
    <w:link w:val="af4"/>
    <w:uiPriority w:val="99"/>
    <w:semiHidden/>
    <w:unhideWhenUsed/>
    <w:rsid w:val="00B16D54"/>
    <w:rPr>
      <w:b/>
      <w:bCs/>
    </w:rPr>
  </w:style>
  <w:style w:type="character" w:customStyle="1" w:styleId="af4">
    <w:name w:val="批注主题 字符"/>
    <w:basedOn w:val="af2"/>
    <w:link w:val="af3"/>
    <w:uiPriority w:val="99"/>
    <w:semiHidden/>
    <w:rsid w:val="00B16D54"/>
    <w:rPr>
      <w:b/>
      <w:bCs/>
      <w:kern w:val="2"/>
      <w:sz w:val="21"/>
      <w:szCs w:val="24"/>
    </w:rPr>
  </w:style>
  <w:style w:type="paragraph" w:styleId="af5">
    <w:name w:val="Balloon Text"/>
    <w:basedOn w:val="a"/>
    <w:link w:val="af6"/>
    <w:uiPriority w:val="99"/>
    <w:semiHidden/>
    <w:unhideWhenUsed/>
    <w:rsid w:val="00B16D54"/>
    <w:rPr>
      <w:sz w:val="18"/>
      <w:szCs w:val="18"/>
    </w:rPr>
  </w:style>
  <w:style w:type="character" w:customStyle="1" w:styleId="af6">
    <w:name w:val="批注框文本 字符"/>
    <w:basedOn w:val="a0"/>
    <w:link w:val="af5"/>
    <w:uiPriority w:val="99"/>
    <w:semiHidden/>
    <w:rsid w:val="00B16D54"/>
    <w:rPr>
      <w:kern w:val="2"/>
      <w:sz w:val="18"/>
      <w:szCs w:val="18"/>
    </w:rPr>
  </w:style>
  <w:style w:type="character" w:styleId="af7">
    <w:name w:val="Unresolved Mention"/>
    <w:basedOn w:val="a0"/>
    <w:uiPriority w:val="99"/>
    <w:semiHidden/>
    <w:unhideWhenUsed/>
    <w:rsid w:val="003F1B5F"/>
    <w:rPr>
      <w:color w:val="808080"/>
      <w:shd w:val="clear" w:color="auto" w:fill="E6E6E6"/>
    </w:rPr>
  </w:style>
  <w:style w:type="paragraph" w:styleId="af8">
    <w:name w:val="Revision"/>
    <w:hidden/>
    <w:uiPriority w:val="99"/>
    <w:semiHidden/>
    <w:rsid w:val="00E12567"/>
    <w:rPr>
      <w:kern w:val="2"/>
      <w:sz w:val="21"/>
      <w:szCs w:val="24"/>
    </w:rPr>
  </w:style>
  <w:style w:type="character" w:styleId="af9">
    <w:name w:val="Placeholder Text"/>
    <w:basedOn w:val="a0"/>
    <w:uiPriority w:val="99"/>
    <w:semiHidden/>
    <w:rsid w:val="00DA1D0A"/>
    <w:rPr>
      <w:color w:val="808080"/>
    </w:rPr>
  </w:style>
  <w:style w:type="character" w:customStyle="1" w:styleId="a5">
    <w:name w:val="页眉 字符"/>
    <w:basedOn w:val="a0"/>
    <w:link w:val="a4"/>
    <w:uiPriority w:val="99"/>
    <w:rsid w:val="00DA1D0A"/>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152">
      <w:bodyDiv w:val="1"/>
      <w:marLeft w:val="0"/>
      <w:marRight w:val="0"/>
      <w:marTop w:val="0"/>
      <w:marBottom w:val="0"/>
      <w:divBdr>
        <w:top w:val="none" w:sz="0" w:space="0" w:color="auto"/>
        <w:left w:val="none" w:sz="0" w:space="0" w:color="auto"/>
        <w:bottom w:val="none" w:sz="0" w:space="0" w:color="auto"/>
        <w:right w:val="none" w:sz="0" w:space="0" w:color="auto"/>
      </w:divBdr>
    </w:div>
    <w:div w:id="700084621">
      <w:bodyDiv w:val="1"/>
      <w:marLeft w:val="0"/>
      <w:marRight w:val="0"/>
      <w:marTop w:val="0"/>
      <w:marBottom w:val="0"/>
      <w:divBdr>
        <w:top w:val="none" w:sz="0" w:space="0" w:color="auto"/>
        <w:left w:val="none" w:sz="0" w:space="0" w:color="auto"/>
        <w:bottom w:val="none" w:sz="0" w:space="0" w:color="auto"/>
        <w:right w:val="none" w:sz="0" w:space="0" w:color="auto"/>
      </w:divBdr>
    </w:div>
    <w:div w:id="178954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mailto:Arvinsc@foxmail.com&#65292;https://github.com/ArvinSiChuan" TargetMode="External"/><Relationship Id="rId26" Type="http://schemas.openxmlformats.org/officeDocument/2006/relationships/hyperlink" Target="https://github.com/Dawn-Team/dawn" TargetMode="External"/><Relationship Id="rId39" Type="http://schemas.openxmlformats.org/officeDocument/2006/relationships/hyperlink" Target="https://airflow.incubator.apache.org/index.html" TargetMode="External"/><Relationship Id="rId21" Type="http://schemas.openxmlformats.org/officeDocument/2006/relationships/hyperlink" Target="https://github.com/Dawn-Team/dawn" TargetMode="External"/><Relationship Id="rId34" Type="http://schemas.openxmlformats.org/officeDocument/2006/relationships/image" Target="media/image10.png"/><Relationship Id="rId42" Type="http://schemas.openxmlformats.org/officeDocument/2006/relationships/hyperlink" Target="http://www.numpy.org/" TargetMode="External"/><Relationship Id="rId47" Type="http://schemas.openxmlformats.org/officeDocument/2006/relationships/hyperlink" Target="https://www.tableau.com/zh-cn" TargetMode="External"/><Relationship Id="rId50" Type="http://schemas.openxmlformats.org/officeDocument/2006/relationships/image" Target="media/image1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5.xml"/><Relationship Id="rId25" Type="http://schemas.microsoft.com/office/2016/09/relationships/commentsIds" Target="commentsIds.xml"/><Relationship Id="rId33" Type="http://schemas.openxmlformats.org/officeDocument/2006/relationships/hyperlink" Target="https://www.data.gov/" TargetMode="External"/><Relationship Id="rId38" Type="http://schemas.openxmlformats.org/officeDocument/2006/relationships/hyperlink" Target="https://airflow.incubator.apache.org/index.html" TargetMode="External"/><Relationship Id="rId46"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5.png"/><Relationship Id="rId29" Type="http://schemas.openxmlformats.org/officeDocument/2006/relationships/hyperlink" Target="http://echarts.baidu.com/" TargetMode="External"/><Relationship Id="rId41" Type="http://schemas.openxmlformats.org/officeDocument/2006/relationships/hyperlink" Target="http://www.numpy.org/" TargetMode="External"/><Relationship Id="rId54"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microsoft.com/office/2011/relationships/commentsExtended" Target="commentsExtended.xml"/><Relationship Id="rId32" Type="http://schemas.openxmlformats.org/officeDocument/2006/relationships/image" Target="media/image9.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https://data.aliyun.com/product/ide?spm=5176.7946122.388261.313.AjuoHF" TargetMode="External"/><Relationship Id="rId53" Type="http://schemas.openxmlformats.org/officeDocument/2006/relationships/footer" Target="footer2.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comments" Target="comments.xml"/><Relationship Id="rId28" Type="http://schemas.openxmlformats.org/officeDocument/2006/relationships/hyperlink" Target="https://github.com/orgs/Dawn-Team/people" TargetMode="External"/><Relationship Id="rId36" Type="http://schemas.openxmlformats.org/officeDocument/2006/relationships/package" Target="embeddings/Microsoft_Visio_Drawing.vsdx"/><Relationship Id="rId49" Type="http://schemas.openxmlformats.org/officeDocument/2006/relationships/hyperlink" Target="http://www.tjsql.com/" TargetMode="External"/><Relationship Id="rId57"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hyperlink" Target="https://github.com/orgs/Dawn-Team/people" TargetMode="External"/><Relationship Id="rId31" Type="http://schemas.openxmlformats.org/officeDocument/2006/relationships/hyperlink" Target="http://www.datashanghai.gov.cn/home!toHomePage.action" TargetMode="External"/><Relationship Id="rId44" Type="http://schemas.openxmlformats.org/officeDocument/2006/relationships/image" Target="media/image14.png"/><Relationship Id="rId5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1.emf"/><Relationship Id="rId43" Type="http://schemas.openxmlformats.org/officeDocument/2006/relationships/hyperlink" Target="https://bigdata.163yun.com/?channel=B_baidu_sjfx_01514" TargetMode="External"/><Relationship Id="rId48" Type="http://schemas.openxmlformats.org/officeDocument/2006/relationships/image" Target="media/image16.png"/><Relationship Id="rId56" Type="http://schemas.microsoft.com/office/2011/relationships/people" Target="people.xml"/><Relationship Id="rId8" Type="http://schemas.openxmlformats.org/officeDocument/2006/relationships/image" Target="media/image1.png"/><Relationship Id="rId51" Type="http://schemas.openxmlformats.org/officeDocument/2006/relationships/header" Target="header6.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1.&#21487;&#34892;&#24615;&#20998;&#265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92B91A2D9F44FEB9D3E5E9896AF284"/>
        <w:category>
          <w:name w:val="常规"/>
          <w:gallery w:val="placeholder"/>
        </w:category>
        <w:types>
          <w:type w:val="bbPlcHdr"/>
        </w:types>
        <w:behaviors>
          <w:behavior w:val="content"/>
        </w:behaviors>
        <w:guid w:val="{AF59B501-EF48-495D-A7D5-B3B2F976E545}"/>
      </w:docPartPr>
      <w:docPartBody>
        <w:p w:rsidR="006F0A23" w:rsidRDefault="002D6DC3" w:rsidP="002D6DC3">
          <w:pPr>
            <w:pStyle w:val="A392B91A2D9F44FEB9D3E5E9896AF284"/>
          </w:pPr>
          <w:r w:rsidRPr="005709FE">
            <w:rPr>
              <w:rStyle w:val="a3"/>
            </w:rPr>
            <w:t>[标题]</w:t>
          </w:r>
        </w:p>
      </w:docPartBody>
    </w:docPart>
    <w:docPart>
      <w:docPartPr>
        <w:name w:val="0A1AA952DB1E41E8AF9871E6E0360A3A"/>
        <w:category>
          <w:name w:val="常规"/>
          <w:gallery w:val="placeholder"/>
        </w:category>
        <w:types>
          <w:type w:val="bbPlcHdr"/>
        </w:types>
        <w:behaviors>
          <w:behavior w:val="content"/>
        </w:behaviors>
        <w:guid w:val="{AA4B13E0-D83A-41F3-BF32-A429626CFE34}"/>
      </w:docPartPr>
      <w:docPartBody>
        <w:p w:rsidR="006F0A23" w:rsidRDefault="002D6DC3" w:rsidP="002D6DC3">
          <w:pPr>
            <w:pStyle w:val="0A1AA952DB1E41E8AF9871E6E0360A3A"/>
          </w:pPr>
          <w:r w:rsidRPr="005709FE">
            <w:rPr>
              <w:rStyle w:val="a3"/>
            </w:rPr>
            <w:t>[主题]</w:t>
          </w:r>
        </w:p>
      </w:docPartBody>
    </w:docPart>
    <w:docPart>
      <w:docPartPr>
        <w:name w:val="326F468036B046869E0C329C6BB5F045"/>
        <w:category>
          <w:name w:val="常规"/>
          <w:gallery w:val="placeholder"/>
        </w:category>
        <w:types>
          <w:type w:val="bbPlcHdr"/>
        </w:types>
        <w:behaviors>
          <w:behavior w:val="content"/>
        </w:behaviors>
        <w:guid w:val="{DF7051F9-B2B9-46C9-939F-0038010902BE}"/>
      </w:docPartPr>
      <w:docPartBody>
        <w:p w:rsidR="006F0A23" w:rsidRDefault="002D6DC3" w:rsidP="002D6DC3">
          <w:pPr>
            <w:pStyle w:val="326F468036B046869E0C329C6BB5F045"/>
          </w:pPr>
          <w:r w:rsidRPr="005709FE">
            <w:rPr>
              <w:rStyle w:val="a3"/>
            </w:rPr>
            <w:t>[状态]</w:t>
          </w:r>
        </w:p>
      </w:docPartBody>
    </w:docPart>
    <w:docPart>
      <w:docPartPr>
        <w:name w:val="8A679799FAAC4FB7A5CCDFBC24917601"/>
        <w:category>
          <w:name w:val="常规"/>
          <w:gallery w:val="placeholder"/>
        </w:category>
        <w:types>
          <w:type w:val="bbPlcHdr"/>
        </w:types>
        <w:behaviors>
          <w:behavior w:val="content"/>
        </w:behaviors>
        <w:guid w:val="{43294EBC-B87E-4525-B87C-D5125546BEF9}"/>
      </w:docPartPr>
      <w:docPartBody>
        <w:p w:rsidR="006F0A23" w:rsidRDefault="002D6DC3" w:rsidP="002D6DC3">
          <w:pPr>
            <w:pStyle w:val="8A679799FAAC4FB7A5CCDFBC24917601"/>
          </w:pPr>
          <w:r w:rsidRPr="005709FE">
            <w:rPr>
              <w:rStyle w:val="a3"/>
            </w:rPr>
            <w:t>[作者]</w:t>
          </w:r>
        </w:p>
      </w:docPartBody>
    </w:docPart>
    <w:docPart>
      <w:docPartPr>
        <w:name w:val="743C8140F7394A52BAAF21ABF0EEAB86"/>
        <w:category>
          <w:name w:val="常规"/>
          <w:gallery w:val="placeholder"/>
        </w:category>
        <w:types>
          <w:type w:val="bbPlcHdr"/>
        </w:types>
        <w:behaviors>
          <w:behavior w:val="content"/>
        </w:behaviors>
        <w:guid w:val="{1E775E2F-46D6-403E-8734-B41D5C014BCC}"/>
      </w:docPartPr>
      <w:docPartBody>
        <w:p w:rsidR="006F0A23" w:rsidRDefault="002D6DC3" w:rsidP="002D6DC3">
          <w:pPr>
            <w:pStyle w:val="743C8140F7394A52BAAF21ABF0EEAB86"/>
          </w:pPr>
          <w:r w:rsidRPr="005709FE">
            <w:rPr>
              <w:rStyle w:val="a3"/>
            </w:rPr>
            <w:t>[单位]</w:t>
          </w:r>
        </w:p>
      </w:docPartBody>
    </w:docPart>
    <w:docPart>
      <w:docPartPr>
        <w:name w:val="4A02B764839A4FEB99578AA92D8646F4"/>
        <w:category>
          <w:name w:val="常规"/>
          <w:gallery w:val="placeholder"/>
        </w:category>
        <w:types>
          <w:type w:val="bbPlcHdr"/>
        </w:types>
        <w:behaviors>
          <w:behavior w:val="content"/>
        </w:behaviors>
        <w:guid w:val="{BB19F3CD-188A-4F5C-9904-5F5D2CD8F273}"/>
      </w:docPartPr>
      <w:docPartBody>
        <w:p w:rsidR="00C124FE" w:rsidRDefault="0065347C">
          <w:r w:rsidRPr="00B16268">
            <w:rPr>
              <w:rStyle w:val="a3"/>
              <w:rFonts w:hint="eastAsia"/>
            </w:rPr>
            <w:t>[标题]</w:t>
          </w:r>
        </w:p>
      </w:docPartBody>
    </w:docPart>
    <w:docPart>
      <w:docPartPr>
        <w:name w:val="C6CA046D54F84ADF9EDDCEA9C44AD605"/>
        <w:category>
          <w:name w:val="常规"/>
          <w:gallery w:val="placeholder"/>
        </w:category>
        <w:types>
          <w:type w:val="bbPlcHdr"/>
        </w:types>
        <w:behaviors>
          <w:behavior w:val="content"/>
        </w:behaviors>
        <w:guid w:val="{2F4524D8-0364-4EC3-BE62-61CB35D550B4}"/>
      </w:docPartPr>
      <w:docPartBody>
        <w:p w:rsidR="00C124FE" w:rsidRDefault="0065347C">
          <w:r w:rsidRPr="00B16268">
            <w:rPr>
              <w:rStyle w:val="a3"/>
              <w:rFonts w:hint="eastAsia"/>
            </w:rPr>
            <w:t>[主题]</w:t>
          </w:r>
        </w:p>
      </w:docPartBody>
    </w:docPart>
    <w:docPart>
      <w:docPartPr>
        <w:name w:val="BD30D2B45F7345B9800BC4170E1630BB"/>
        <w:category>
          <w:name w:val="常规"/>
          <w:gallery w:val="placeholder"/>
        </w:category>
        <w:types>
          <w:type w:val="bbPlcHdr"/>
        </w:types>
        <w:behaviors>
          <w:behavior w:val="content"/>
        </w:behaviors>
        <w:guid w:val="{112E5530-0809-48B5-96CB-130790F3377A}"/>
      </w:docPartPr>
      <w:docPartBody>
        <w:p w:rsidR="00C124FE" w:rsidRDefault="0065347C" w:rsidP="0065347C">
          <w:pPr>
            <w:pStyle w:val="BD30D2B45F7345B9800BC4170E1630BB"/>
          </w:pPr>
          <w:r w:rsidRPr="00B16268">
            <w:rPr>
              <w:rStyle w:val="a3"/>
              <w:rFonts w:hint="eastAsia"/>
            </w:rPr>
            <w:t>[主题]</w:t>
          </w:r>
        </w:p>
      </w:docPartBody>
    </w:docPart>
    <w:docPart>
      <w:docPartPr>
        <w:name w:val="31F56FD75F2A4D8EA28B8879D941134A"/>
        <w:category>
          <w:name w:val="常规"/>
          <w:gallery w:val="placeholder"/>
        </w:category>
        <w:types>
          <w:type w:val="bbPlcHdr"/>
        </w:types>
        <w:behaviors>
          <w:behavior w:val="content"/>
        </w:behaviors>
        <w:guid w:val="{872DD4B7-11B3-4D28-A260-BC9A6E4399D0}"/>
      </w:docPartPr>
      <w:docPartBody>
        <w:p w:rsidR="00C124FE" w:rsidRDefault="0065347C" w:rsidP="0065347C">
          <w:pPr>
            <w:pStyle w:val="31F56FD75F2A4D8EA28B8879D941134A"/>
          </w:pPr>
          <w:r w:rsidRPr="00B16268">
            <w:rPr>
              <w:rStyle w:val="a3"/>
              <w:rFonts w:hint="eastAsia"/>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DC3"/>
    <w:rsid w:val="000E0374"/>
    <w:rsid w:val="001E2AFE"/>
    <w:rsid w:val="002D6DC3"/>
    <w:rsid w:val="0065347C"/>
    <w:rsid w:val="006F0A23"/>
    <w:rsid w:val="009A1CC9"/>
    <w:rsid w:val="00C03A08"/>
    <w:rsid w:val="00C124FE"/>
    <w:rsid w:val="00DF4126"/>
    <w:rsid w:val="00EC39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5347C"/>
    <w:rPr>
      <w:color w:val="808080"/>
    </w:rPr>
  </w:style>
  <w:style w:type="paragraph" w:customStyle="1" w:styleId="A392B91A2D9F44FEB9D3E5E9896AF284">
    <w:name w:val="A392B91A2D9F44FEB9D3E5E9896AF284"/>
    <w:rsid w:val="002D6DC3"/>
    <w:pPr>
      <w:widowControl w:val="0"/>
      <w:jc w:val="both"/>
    </w:pPr>
  </w:style>
  <w:style w:type="paragraph" w:customStyle="1" w:styleId="0A1AA952DB1E41E8AF9871E6E0360A3A">
    <w:name w:val="0A1AA952DB1E41E8AF9871E6E0360A3A"/>
    <w:rsid w:val="002D6DC3"/>
    <w:pPr>
      <w:widowControl w:val="0"/>
      <w:jc w:val="both"/>
    </w:pPr>
  </w:style>
  <w:style w:type="paragraph" w:customStyle="1" w:styleId="326F468036B046869E0C329C6BB5F045">
    <w:name w:val="326F468036B046869E0C329C6BB5F045"/>
    <w:rsid w:val="002D6DC3"/>
    <w:pPr>
      <w:widowControl w:val="0"/>
      <w:jc w:val="both"/>
    </w:pPr>
  </w:style>
  <w:style w:type="paragraph" w:customStyle="1" w:styleId="8A679799FAAC4FB7A5CCDFBC24917601">
    <w:name w:val="8A679799FAAC4FB7A5CCDFBC24917601"/>
    <w:rsid w:val="002D6DC3"/>
    <w:pPr>
      <w:widowControl w:val="0"/>
      <w:jc w:val="both"/>
    </w:pPr>
  </w:style>
  <w:style w:type="paragraph" w:customStyle="1" w:styleId="743C8140F7394A52BAAF21ABF0EEAB86">
    <w:name w:val="743C8140F7394A52BAAF21ABF0EEAB86"/>
    <w:rsid w:val="002D6DC3"/>
    <w:pPr>
      <w:widowControl w:val="0"/>
      <w:jc w:val="both"/>
    </w:pPr>
  </w:style>
  <w:style w:type="paragraph" w:customStyle="1" w:styleId="BD30D2B45F7345B9800BC4170E1630BB">
    <w:name w:val="BD30D2B45F7345B9800BC4170E1630BB"/>
    <w:rsid w:val="0065347C"/>
    <w:pPr>
      <w:widowControl w:val="0"/>
      <w:jc w:val="both"/>
    </w:pPr>
  </w:style>
  <w:style w:type="paragraph" w:customStyle="1" w:styleId="31F56FD75F2A4D8EA28B8879D941134A">
    <w:name w:val="31F56FD75F2A4D8EA28B8879D941134A"/>
    <w:rsid w:val="0065347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5A069-7FD0-4E07-80BB-18B0A64FB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1.可行性分析.dotx</Template>
  <TotalTime>731</TotalTime>
  <Pages>20</Pages>
  <Words>2099</Words>
  <Characters>11969</Characters>
  <Application>Microsoft Office Word</Application>
  <DocSecurity>0</DocSecurity>
  <Lines>99</Lines>
  <Paragraphs>28</Paragraphs>
  <ScaleCrop>false</ScaleCrop>
  <HeadingPairs>
    <vt:vector size="2" baseType="variant">
      <vt:variant>
        <vt:lpstr>题目</vt:lpstr>
      </vt:variant>
      <vt:variant>
        <vt:i4>1</vt:i4>
      </vt:variant>
    </vt:vector>
  </HeadingPairs>
  <TitlesOfParts>
    <vt:vector size="1" baseType="lpstr">
      <vt:lpstr>一、可行性研究报告</vt:lpstr>
    </vt:vector>
  </TitlesOfParts>
  <Manager/>
  <Company>Dawn-Team</Company>
  <LinksUpToDate>false</LinksUpToDate>
  <CharactersWithSpaces>14040</CharactersWithSpaces>
  <SharedDoc>false</SharedDoc>
  <HLinks>
    <vt:vector size="210" baseType="variant">
      <vt:variant>
        <vt:i4>1638454</vt:i4>
      </vt:variant>
      <vt:variant>
        <vt:i4>206</vt:i4>
      </vt:variant>
      <vt:variant>
        <vt:i4>0</vt:i4>
      </vt:variant>
      <vt:variant>
        <vt:i4>5</vt:i4>
      </vt:variant>
      <vt:variant>
        <vt:lpwstr/>
      </vt:variant>
      <vt:variant>
        <vt:lpwstr>_Toc533955510</vt:lpwstr>
      </vt:variant>
      <vt:variant>
        <vt:i4>1572918</vt:i4>
      </vt:variant>
      <vt:variant>
        <vt:i4>200</vt:i4>
      </vt:variant>
      <vt:variant>
        <vt:i4>0</vt:i4>
      </vt:variant>
      <vt:variant>
        <vt:i4>5</vt:i4>
      </vt:variant>
      <vt:variant>
        <vt:lpwstr/>
      </vt:variant>
      <vt:variant>
        <vt:lpwstr>_Toc533955509</vt:lpwstr>
      </vt:variant>
      <vt:variant>
        <vt:i4>1572918</vt:i4>
      </vt:variant>
      <vt:variant>
        <vt:i4>194</vt:i4>
      </vt:variant>
      <vt:variant>
        <vt:i4>0</vt:i4>
      </vt:variant>
      <vt:variant>
        <vt:i4>5</vt:i4>
      </vt:variant>
      <vt:variant>
        <vt:lpwstr/>
      </vt:variant>
      <vt:variant>
        <vt:lpwstr>_Toc533955508</vt:lpwstr>
      </vt:variant>
      <vt:variant>
        <vt:i4>1572918</vt:i4>
      </vt:variant>
      <vt:variant>
        <vt:i4>188</vt:i4>
      </vt:variant>
      <vt:variant>
        <vt:i4>0</vt:i4>
      </vt:variant>
      <vt:variant>
        <vt:i4>5</vt:i4>
      </vt:variant>
      <vt:variant>
        <vt:lpwstr/>
      </vt:variant>
      <vt:variant>
        <vt:lpwstr>_Toc533955507</vt:lpwstr>
      </vt:variant>
      <vt:variant>
        <vt:i4>1572918</vt:i4>
      </vt:variant>
      <vt:variant>
        <vt:i4>182</vt:i4>
      </vt:variant>
      <vt:variant>
        <vt:i4>0</vt:i4>
      </vt:variant>
      <vt:variant>
        <vt:i4>5</vt:i4>
      </vt:variant>
      <vt:variant>
        <vt:lpwstr/>
      </vt:variant>
      <vt:variant>
        <vt:lpwstr>_Toc533955506</vt:lpwstr>
      </vt:variant>
      <vt:variant>
        <vt:i4>1572918</vt:i4>
      </vt:variant>
      <vt:variant>
        <vt:i4>176</vt:i4>
      </vt:variant>
      <vt:variant>
        <vt:i4>0</vt:i4>
      </vt:variant>
      <vt:variant>
        <vt:i4>5</vt:i4>
      </vt:variant>
      <vt:variant>
        <vt:lpwstr/>
      </vt:variant>
      <vt:variant>
        <vt:lpwstr>_Toc533955505</vt:lpwstr>
      </vt:variant>
      <vt:variant>
        <vt:i4>1572918</vt:i4>
      </vt:variant>
      <vt:variant>
        <vt:i4>170</vt:i4>
      </vt:variant>
      <vt:variant>
        <vt:i4>0</vt:i4>
      </vt:variant>
      <vt:variant>
        <vt:i4>5</vt:i4>
      </vt:variant>
      <vt:variant>
        <vt:lpwstr/>
      </vt:variant>
      <vt:variant>
        <vt:lpwstr>_Toc533955504</vt:lpwstr>
      </vt:variant>
      <vt:variant>
        <vt:i4>1572918</vt:i4>
      </vt:variant>
      <vt:variant>
        <vt:i4>164</vt:i4>
      </vt:variant>
      <vt:variant>
        <vt:i4>0</vt:i4>
      </vt:variant>
      <vt:variant>
        <vt:i4>5</vt:i4>
      </vt:variant>
      <vt:variant>
        <vt:lpwstr/>
      </vt:variant>
      <vt:variant>
        <vt:lpwstr>_Toc533955503</vt:lpwstr>
      </vt:variant>
      <vt:variant>
        <vt:i4>1572918</vt:i4>
      </vt:variant>
      <vt:variant>
        <vt:i4>158</vt:i4>
      </vt:variant>
      <vt:variant>
        <vt:i4>0</vt:i4>
      </vt:variant>
      <vt:variant>
        <vt:i4>5</vt:i4>
      </vt:variant>
      <vt:variant>
        <vt:lpwstr/>
      </vt:variant>
      <vt:variant>
        <vt:lpwstr>_Toc533955502</vt:lpwstr>
      </vt:variant>
      <vt:variant>
        <vt:i4>1572918</vt:i4>
      </vt:variant>
      <vt:variant>
        <vt:i4>152</vt:i4>
      </vt:variant>
      <vt:variant>
        <vt:i4>0</vt:i4>
      </vt:variant>
      <vt:variant>
        <vt:i4>5</vt:i4>
      </vt:variant>
      <vt:variant>
        <vt:lpwstr/>
      </vt:variant>
      <vt:variant>
        <vt:lpwstr>_Toc533955501</vt:lpwstr>
      </vt:variant>
      <vt:variant>
        <vt:i4>1572918</vt:i4>
      </vt:variant>
      <vt:variant>
        <vt:i4>146</vt:i4>
      </vt:variant>
      <vt:variant>
        <vt:i4>0</vt:i4>
      </vt:variant>
      <vt:variant>
        <vt:i4>5</vt:i4>
      </vt:variant>
      <vt:variant>
        <vt:lpwstr/>
      </vt:variant>
      <vt:variant>
        <vt:lpwstr>_Toc533955500</vt:lpwstr>
      </vt:variant>
      <vt:variant>
        <vt:i4>1114167</vt:i4>
      </vt:variant>
      <vt:variant>
        <vt:i4>140</vt:i4>
      </vt:variant>
      <vt:variant>
        <vt:i4>0</vt:i4>
      </vt:variant>
      <vt:variant>
        <vt:i4>5</vt:i4>
      </vt:variant>
      <vt:variant>
        <vt:lpwstr/>
      </vt:variant>
      <vt:variant>
        <vt:lpwstr>_Toc533955499</vt:lpwstr>
      </vt:variant>
      <vt:variant>
        <vt:i4>1114167</vt:i4>
      </vt:variant>
      <vt:variant>
        <vt:i4>134</vt:i4>
      </vt:variant>
      <vt:variant>
        <vt:i4>0</vt:i4>
      </vt:variant>
      <vt:variant>
        <vt:i4>5</vt:i4>
      </vt:variant>
      <vt:variant>
        <vt:lpwstr/>
      </vt:variant>
      <vt:variant>
        <vt:lpwstr>_Toc533955498</vt:lpwstr>
      </vt:variant>
      <vt:variant>
        <vt:i4>1114167</vt:i4>
      </vt:variant>
      <vt:variant>
        <vt:i4>128</vt:i4>
      </vt:variant>
      <vt:variant>
        <vt:i4>0</vt:i4>
      </vt:variant>
      <vt:variant>
        <vt:i4>5</vt:i4>
      </vt:variant>
      <vt:variant>
        <vt:lpwstr/>
      </vt:variant>
      <vt:variant>
        <vt:lpwstr>_Toc533955497</vt:lpwstr>
      </vt:variant>
      <vt:variant>
        <vt:i4>1114167</vt:i4>
      </vt:variant>
      <vt:variant>
        <vt:i4>122</vt:i4>
      </vt:variant>
      <vt:variant>
        <vt:i4>0</vt:i4>
      </vt:variant>
      <vt:variant>
        <vt:i4>5</vt:i4>
      </vt:variant>
      <vt:variant>
        <vt:lpwstr/>
      </vt:variant>
      <vt:variant>
        <vt:lpwstr>_Toc533955496</vt:lpwstr>
      </vt:variant>
      <vt:variant>
        <vt:i4>1114167</vt:i4>
      </vt:variant>
      <vt:variant>
        <vt:i4>116</vt:i4>
      </vt:variant>
      <vt:variant>
        <vt:i4>0</vt:i4>
      </vt:variant>
      <vt:variant>
        <vt:i4>5</vt:i4>
      </vt:variant>
      <vt:variant>
        <vt:lpwstr/>
      </vt:variant>
      <vt:variant>
        <vt:lpwstr>_Toc533955495</vt:lpwstr>
      </vt:variant>
      <vt:variant>
        <vt:i4>1114167</vt:i4>
      </vt:variant>
      <vt:variant>
        <vt:i4>110</vt:i4>
      </vt:variant>
      <vt:variant>
        <vt:i4>0</vt:i4>
      </vt:variant>
      <vt:variant>
        <vt:i4>5</vt:i4>
      </vt:variant>
      <vt:variant>
        <vt:lpwstr/>
      </vt:variant>
      <vt:variant>
        <vt:lpwstr>_Toc533955494</vt:lpwstr>
      </vt:variant>
      <vt:variant>
        <vt:i4>1114167</vt:i4>
      </vt:variant>
      <vt:variant>
        <vt:i4>104</vt:i4>
      </vt:variant>
      <vt:variant>
        <vt:i4>0</vt:i4>
      </vt:variant>
      <vt:variant>
        <vt:i4>5</vt:i4>
      </vt:variant>
      <vt:variant>
        <vt:lpwstr/>
      </vt:variant>
      <vt:variant>
        <vt:lpwstr>_Toc533955493</vt:lpwstr>
      </vt:variant>
      <vt:variant>
        <vt:i4>1114167</vt:i4>
      </vt:variant>
      <vt:variant>
        <vt:i4>98</vt:i4>
      </vt:variant>
      <vt:variant>
        <vt:i4>0</vt:i4>
      </vt:variant>
      <vt:variant>
        <vt:i4>5</vt:i4>
      </vt:variant>
      <vt:variant>
        <vt:lpwstr/>
      </vt:variant>
      <vt:variant>
        <vt:lpwstr>_Toc533955492</vt:lpwstr>
      </vt:variant>
      <vt:variant>
        <vt:i4>1114167</vt:i4>
      </vt:variant>
      <vt:variant>
        <vt:i4>92</vt:i4>
      </vt:variant>
      <vt:variant>
        <vt:i4>0</vt:i4>
      </vt:variant>
      <vt:variant>
        <vt:i4>5</vt:i4>
      </vt:variant>
      <vt:variant>
        <vt:lpwstr/>
      </vt:variant>
      <vt:variant>
        <vt:lpwstr>_Toc533955491</vt:lpwstr>
      </vt:variant>
      <vt:variant>
        <vt:i4>1114167</vt:i4>
      </vt:variant>
      <vt:variant>
        <vt:i4>86</vt:i4>
      </vt:variant>
      <vt:variant>
        <vt:i4>0</vt:i4>
      </vt:variant>
      <vt:variant>
        <vt:i4>5</vt:i4>
      </vt:variant>
      <vt:variant>
        <vt:lpwstr/>
      </vt:variant>
      <vt:variant>
        <vt:lpwstr>_Toc533955490</vt:lpwstr>
      </vt:variant>
      <vt:variant>
        <vt:i4>1048631</vt:i4>
      </vt:variant>
      <vt:variant>
        <vt:i4>80</vt:i4>
      </vt:variant>
      <vt:variant>
        <vt:i4>0</vt:i4>
      </vt:variant>
      <vt:variant>
        <vt:i4>5</vt:i4>
      </vt:variant>
      <vt:variant>
        <vt:lpwstr/>
      </vt:variant>
      <vt:variant>
        <vt:lpwstr>_Toc533955489</vt:lpwstr>
      </vt:variant>
      <vt:variant>
        <vt:i4>1048631</vt:i4>
      </vt:variant>
      <vt:variant>
        <vt:i4>74</vt:i4>
      </vt:variant>
      <vt:variant>
        <vt:i4>0</vt:i4>
      </vt:variant>
      <vt:variant>
        <vt:i4>5</vt:i4>
      </vt:variant>
      <vt:variant>
        <vt:lpwstr/>
      </vt:variant>
      <vt:variant>
        <vt:lpwstr>_Toc533955488</vt:lpwstr>
      </vt:variant>
      <vt:variant>
        <vt:i4>1048631</vt:i4>
      </vt:variant>
      <vt:variant>
        <vt:i4>68</vt:i4>
      </vt:variant>
      <vt:variant>
        <vt:i4>0</vt:i4>
      </vt:variant>
      <vt:variant>
        <vt:i4>5</vt:i4>
      </vt:variant>
      <vt:variant>
        <vt:lpwstr/>
      </vt:variant>
      <vt:variant>
        <vt:lpwstr>_Toc533955487</vt:lpwstr>
      </vt:variant>
      <vt:variant>
        <vt:i4>1048631</vt:i4>
      </vt:variant>
      <vt:variant>
        <vt:i4>62</vt:i4>
      </vt:variant>
      <vt:variant>
        <vt:i4>0</vt:i4>
      </vt:variant>
      <vt:variant>
        <vt:i4>5</vt:i4>
      </vt:variant>
      <vt:variant>
        <vt:lpwstr/>
      </vt:variant>
      <vt:variant>
        <vt:lpwstr>_Toc533955486</vt:lpwstr>
      </vt:variant>
      <vt:variant>
        <vt:i4>1048631</vt:i4>
      </vt:variant>
      <vt:variant>
        <vt:i4>56</vt:i4>
      </vt:variant>
      <vt:variant>
        <vt:i4>0</vt:i4>
      </vt:variant>
      <vt:variant>
        <vt:i4>5</vt:i4>
      </vt:variant>
      <vt:variant>
        <vt:lpwstr/>
      </vt:variant>
      <vt:variant>
        <vt:lpwstr>_Toc533955485</vt:lpwstr>
      </vt:variant>
      <vt:variant>
        <vt:i4>1048631</vt:i4>
      </vt:variant>
      <vt:variant>
        <vt:i4>50</vt:i4>
      </vt:variant>
      <vt:variant>
        <vt:i4>0</vt:i4>
      </vt:variant>
      <vt:variant>
        <vt:i4>5</vt:i4>
      </vt:variant>
      <vt:variant>
        <vt:lpwstr/>
      </vt:variant>
      <vt:variant>
        <vt:lpwstr>_Toc533955484</vt:lpwstr>
      </vt:variant>
      <vt:variant>
        <vt:i4>1048631</vt:i4>
      </vt:variant>
      <vt:variant>
        <vt:i4>44</vt:i4>
      </vt:variant>
      <vt:variant>
        <vt:i4>0</vt:i4>
      </vt:variant>
      <vt:variant>
        <vt:i4>5</vt:i4>
      </vt:variant>
      <vt:variant>
        <vt:lpwstr/>
      </vt:variant>
      <vt:variant>
        <vt:lpwstr>_Toc533955483</vt:lpwstr>
      </vt:variant>
      <vt:variant>
        <vt:i4>1048631</vt:i4>
      </vt:variant>
      <vt:variant>
        <vt:i4>38</vt:i4>
      </vt:variant>
      <vt:variant>
        <vt:i4>0</vt:i4>
      </vt:variant>
      <vt:variant>
        <vt:i4>5</vt:i4>
      </vt:variant>
      <vt:variant>
        <vt:lpwstr/>
      </vt:variant>
      <vt:variant>
        <vt:lpwstr>_Toc533955482</vt:lpwstr>
      </vt:variant>
      <vt:variant>
        <vt:i4>1048631</vt:i4>
      </vt:variant>
      <vt:variant>
        <vt:i4>32</vt:i4>
      </vt:variant>
      <vt:variant>
        <vt:i4>0</vt:i4>
      </vt:variant>
      <vt:variant>
        <vt:i4>5</vt:i4>
      </vt:variant>
      <vt:variant>
        <vt:lpwstr/>
      </vt:variant>
      <vt:variant>
        <vt:lpwstr>_Toc533955481</vt:lpwstr>
      </vt:variant>
      <vt:variant>
        <vt:i4>1048631</vt:i4>
      </vt:variant>
      <vt:variant>
        <vt:i4>26</vt:i4>
      </vt:variant>
      <vt:variant>
        <vt:i4>0</vt:i4>
      </vt:variant>
      <vt:variant>
        <vt:i4>5</vt:i4>
      </vt:variant>
      <vt:variant>
        <vt:lpwstr/>
      </vt:variant>
      <vt:variant>
        <vt:lpwstr>_Toc533955480</vt:lpwstr>
      </vt:variant>
      <vt:variant>
        <vt:i4>2031671</vt:i4>
      </vt:variant>
      <vt:variant>
        <vt:i4>20</vt:i4>
      </vt:variant>
      <vt:variant>
        <vt:i4>0</vt:i4>
      </vt:variant>
      <vt:variant>
        <vt:i4>5</vt:i4>
      </vt:variant>
      <vt:variant>
        <vt:lpwstr/>
      </vt:variant>
      <vt:variant>
        <vt:lpwstr>_Toc533955479</vt:lpwstr>
      </vt:variant>
      <vt:variant>
        <vt:i4>2031671</vt:i4>
      </vt:variant>
      <vt:variant>
        <vt:i4>14</vt:i4>
      </vt:variant>
      <vt:variant>
        <vt:i4>0</vt:i4>
      </vt:variant>
      <vt:variant>
        <vt:i4>5</vt:i4>
      </vt:variant>
      <vt:variant>
        <vt:lpwstr/>
      </vt:variant>
      <vt:variant>
        <vt:lpwstr>_Toc533955478</vt:lpwstr>
      </vt:variant>
      <vt:variant>
        <vt:i4>2031671</vt:i4>
      </vt:variant>
      <vt:variant>
        <vt:i4>8</vt:i4>
      </vt:variant>
      <vt:variant>
        <vt:i4>0</vt:i4>
      </vt:variant>
      <vt:variant>
        <vt:i4>5</vt:i4>
      </vt:variant>
      <vt:variant>
        <vt:lpwstr/>
      </vt:variant>
      <vt:variant>
        <vt:lpwstr>_Toc533955477</vt:lpwstr>
      </vt:variant>
      <vt:variant>
        <vt:i4>2031671</vt:i4>
      </vt:variant>
      <vt:variant>
        <vt:i4>2</vt:i4>
      </vt:variant>
      <vt:variant>
        <vt:i4>0</vt:i4>
      </vt:variant>
      <vt:variant>
        <vt:i4>5</vt:i4>
      </vt:variant>
      <vt:variant>
        <vt:lpwstr/>
      </vt:variant>
      <vt:variant>
        <vt:lpwstr>_Toc533955476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可行性研究报告</dc:title>
  <dc:subject>Project Dawn</dc:subject>
  <dc:creator>arvinsc@foxmail.com;511679327@qq.com</dc:creator>
  <cp:keywords/>
  <dc:description/>
  <cp:lastModifiedBy>Arvin Si.Chuan</cp:lastModifiedBy>
  <cp:revision>200</cp:revision>
  <cp:lastPrinted>2001-02-09T04:16:00Z</cp:lastPrinted>
  <dcterms:created xsi:type="dcterms:W3CDTF">2017-09-07T07:59:00Z</dcterms:created>
  <dcterms:modified xsi:type="dcterms:W3CDTF">2017-09-10T04:38:00Z</dcterms:modified>
  <cp:contentStatus>1st Edition on reversing</cp:contentStatus>
</cp:coreProperties>
</file>